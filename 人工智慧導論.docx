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4E79767C" w:rsidR="005938D1" w:rsidRDefault="006A16F6" w:rsidP="0ECCF93C">
      <w:pPr>
        <w:spacing w:line="360" w:lineRule="auto"/>
        <w:jc w:val="center"/>
        <w:rPr>
          <w:rFonts w:ascii="標楷體" w:eastAsia="標楷體" w:hAnsi="標楷體" w:cs="標楷體"/>
          <w:b/>
          <w:bCs/>
          <w:color w:val="000000"/>
          <w:sz w:val="52"/>
          <w:szCs w:val="52"/>
          <w:u w:val="single"/>
        </w:rPr>
      </w:pPr>
      <w:r>
        <w:br/>
      </w:r>
      <w:r>
        <w:br/>
      </w:r>
      <w:r w:rsidR="0ECCF93C" w:rsidRPr="0ECCF93C">
        <w:rPr>
          <w:rFonts w:ascii="標楷體" w:eastAsia="標楷體" w:hAnsi="標楷體" w:cs="標楷體"/>
          <w:b/>
          <w:bCs/>
          <w:color w:val="000000" w:themeColor="text1"/>
          <w:sz w:val="52"/>
          <w:szCs w:val="52"/>
          <w:u w:val="single"/>
        </w:rPr>
        <w:t>人工智慧導論期</w:t>
      </w:r>
      <w:r w:rsidR="0ECCF93C" w:rsidRPr="0ECCF93C">
        <w:rPr>
          <w:rFonts w:ascii="標楷體" w:eastAsia="標楷體" w:hAnsi="標楷體" w:cs="標楷體"/>
          <w:b/>
          <w:bCs/>
          <w:sz w:val="52"/>
          <w:szCs w:val="52"/>
          <w:u w:val="single"/>
        </w:rPr>
        <w:t>末</w:t>
      </w:r>
      <w:r w:rsidR="0ECCF93C" w:rsidRPr="0ECCF93C">
        <w:rPr>
          <w:rFonts w:ascii="標楷體" w:eastAsia="標楷體" w:hAnsi="標楷體" w:cs="標楷體"/>
          <w:b/>
          <w:bCs/>
          <w:color w:val="000000" w:themeColor="text1"/>
          <w:sz w:val="52"/>
          <w:szCs w:val="52"/>
          <w:u w:val="single"/>
        </w:rPr>
        <w:t>報告</w:t>
      </w:r>
    </w:p>
    <w:p w14:paraId="00000002" w14:textId="7EC3B85E" w:rsidR="005938D1" w:rsidRDefault="0759BA89" w:rsidP="6FC6A3C3">
      <w:pPr>
        <w:spacing w:line="360" w:lineRule="auto"/>
        <w:jc w:val="center"/>
        <w:rPr>
          <w:rFonts w:ascii="標楷體" w:eastAsia="標楷體" w:hAnsi="標楷體" w:cs="標楷體"/>
          <w:b/>
          <w:bCs/>
          <w:sz w:val="44"/>
          <w:szCs w:val="44"/>
        </w:rPr>
      </w:pPr>
      <w:r w:rsidRPr="0759BA89">
        <w:rPr>
          <w:rFonts w:ascii="標楷體" w:eastAsia="標楷體" w:hAnsi="標楷體" w:cs="標楷體"/>
          <w:sz w:val="44"/>
          <w:szCs w:val="44"/>
        </w:rPr>
        <w:t>YOLOv8物件偵測</w:t>
      </w:r>
    </w:p>
    <w:p w14:paraId="00000003" w14:textId="77777777" w:rsidR="005938D1" w:rsidRDefault="005938D1">
      <w:pPr>
        <w:spacing w:line="36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0" w:name="_heading=h.4ds2j7hxyq2d" w:colFirst="0" w:colLast="0"/>
      <w:bookmarkEnd w:id="0"/>
    </w:p>
    <w:p w14:paraId="00000004" w14:textId="77777777" w:rsidR="005938D1" w:rsidRDefault="00BF60F2">
      <w:pPr>
        <w:spacing w:line="360" w:lineRule="auto"/>
        <w:jc w:val="center"/>
        <w:rPr>
          <w:rFonts w:ascii="標楷體" w:eastAsia="標楷體" w:hAnsi="標楷體" w:cs="標楷體"/>
          <w:color w:val="000000"/>
          <w:sz w:val="36"/>
          <w:szCs w:val="36"/>
        </w:rPr>
      </w:pPr>
      <w:bookmarkStart w:id="1" w:name="_heading=h.rer9uv2q5oem" w:colFirst="0" w:colLast="0"/>
      <w:bookmarkEnd w:id="1"/>
      <w:r>
        <w:rPr>
          <w:rFonts w:ascii="標楷體" w:eastAsia="標楷體" w:hAnsi="標楷體" w:cs="標楷體"/>
          <w:color w:val="000000"/>
          <w:sz w:val="36"/>
          <w:szCs w:val="36"/>
        </w:rPr>
        <w:t>國立金門大學資訊工程系</w:t>
      </w:r>
    </w:p>
    <w:p w14:paraId="00000005" w14:textId="77777777" w:rsidR="005938D1" w:rsidRDefault="005938D1">
      <w:pPr>
        <w:spacing w:line="36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2" w:name="_heading=h.bvie1m3ko0uw" w:colFirst="0" w:colLast="0"/>
      <w:bookmarkEnd w:id="2"/>
    </w:p>
    <w:p w14:paraId="00000006" w14:textId="5DBFF3CC" w:rsidR="005938D1" w:rsidRDefault="00BF60F2">
      <w:pPr>
        <w:spacing w:line="36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3" w:name="_heading=h.mbiqtnq7akf9" w:colFirst="0" w:colLast="0"/>
      <w:bookmarkEnd w:id="3"/>
      <w:r>
        <w:rPr>
          <w:rFonts w:ascii="標楷體" w:eastAsia="標楷體" w:hAnsi="標楷體" w:cs="標楷體"/>
          <w:color w:val="000000"/>
          <w:sz w:val="36"/>
          <w:szCs w:val="36"/>
        </w:rPr>
        <w:t>組長：</w:t>
      </w:r>
      <w:r w:rsidR="006A16F6" w:rsidRPr="006A16F6">
        <w:rPr>
          <w:rFonts w:ascii="標楷體" w:eastAsia="標楷體" w:hAnsi="標楷體" w:cs="標楷體" w:hint="eastAsia"/>
          <w:sz w:val="36"/>
          <w:szCs w:val="36"/>
        </w:rPr>
        <w:t>黃威綸</w:t>
      </w:r>
    </w:p>
    <w:p w14:paraId="00000008" w14:textId="08CC8807" w:rsidR="005938D1" w:rsidRDefault="00BF60F2">
      <w:pPr>
        <w:spacing w:line="36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4" w:name="_heading=h.u4l0bquorgct" w:colFirst="0" w:colLast="0"/>
      <w:bookmarkStart w:id="5" w:name="_heading=h.vvcnuq7r74ap" w:colFirst="0" w:colLast="0"/>
      <w:bookmarkEnd w:id="4"/>
      <w:bookmarkEnd w:id="5"/>
      <w:r>
        <w:rPr>
          <w:rFonts w:ascii="標楷體" w:eastAsia="標楷體" w:hAnsi="標楷體" w:cs="標楷體"/>
          <w:color w:val="000000"/>
          <w:sz w:val="36"/>
          <w:szCs w:val="36"/>
        </w:rPr>
        <w:t>組員：</w:t>
      </w:r>
      <w:r w:rsidR="006A16F6">
        <w:rPr>
          <w:rFonts w:ascii="標楷體" w:eastAsia="標楷體" w:hAnsi="標楷體" w:cs="標楷體" w:hint="eastAsia"/>
          <w:sz w:val="36"/>
          <w:szCs w:val="36"/>
        </w:rPr>
        <w:t>白和鑫</w:t>
      </w:r>
      <w:r w:rsidR="006A16F6">
        <w:rPr>
          <w:rFonts w:ascii="標楷體" w:eastAsia="標楷體" w:hAnsi="標楷體" w:cs="標楷體"/>
          <w:sz w:val="36"/>
          <w:szCs w:val="36"/>
        </w:rPr>
        <w:t xml:space="preserve"> </w:t>
      </w:r>
    </w:p>
    <w:p w14:paraId="00000009" w14:textId="77777777" w:rsidR="005938D1" w:rsidRDefault="00BF60F2">
      <w:pPr>
        <w:spacing w:line="360" w:lineRule="auto"/>
        <w:jc w:val="center"/>
        <w:rPr>
          <w:rFonts w:ascii="標楷體" w:eastAsia="標楷體" w:hAnsi="標楷體" w:cs="標楷體"/>
          <w:sz w:val="36"/>
          <w:szCs w:val="36"/>
        </w:rPr>
      </w:pPr>
      <w:bookmarkStart w:id="6" w:name="_heading=h.z0vaj1j8mozk" w:colFirst="0" w:colLast="0"/>
      <w:bookmarkEnd w:id="6"/>
      <w:r>
        <w:rPr>
          <w:rFonts w:ascii="標楷體" w:eastAsia="標楷體" w:hAnsi="標楷體" w:cs="標楷體"/>
          <w:color w:val="000000"/>
          <w:sz w:val="36"/>
          <w:szCs w:val="36"/>
        </w:rPr>
        <w:t>組員：</w:t>
      </w:r>
      <w:r>
        <w:rPr>
          <w:rFonts w:ascii="標楷體" w:eastAsia="標楷體" w:hAnsi="標楷體" w:cs="標楷體"/>
          <w:sz w:val="36"/>
          <w:szCs w:val="36"/>
        </w:rPr>
        <w:t>林維新</w:t>
      </w:r>
    </w:p>
    <w:p w14:paraId="0000000A" w14:textId="55DC1823" w:rsidR="005938D1" w:rsidRDefault="00BF60F2">
      <w:pPr>
        <w:spacing w:line="360" w:lineRule="auto"/>
        <w:jc w:val="center"/>
        <w:rPr>
          <w:rFonts w:ascii="標楷體" w:eastAsia="標楷體" w:hAnsi="標楷體" w:cs="標楷體"/>
          <w:color w:val="000000"/>
          <w:sz w:val="36"/>
          <w:szCs w:val="36"/>
        </w:rPr>
        <w:sectPr w:rsidR="005938D1">
          <w:footerReference w:type="first" r:id="rId8"/>
          <w:pgSz w:w="11906" w:h="16838"/>
          <w:pgMar w:top="1440" w:right="1800" w:bottom="1440" w:left="1800" w:header="851" w:footer="992" w:gutter="0"/>
          <w:pgNumType w:start="0"/>
          <w:cols w:space="720"/>
        </w:sectPr>
      </w:pPr>
      <w:bookmarkStart w:id="7" w:name="_heading=h.1h18uga5mudm" w:colFirst="0" w:colLast="0"/>
      <w:bookmarkEnd w:id="7"/>
      <w:r>
        <w:rPr>
          <w:rFonts w:ascii="標楷體" w:eastAsia="標楷體" w:hAnsi="標楷體" w:cs="標楷體"/>
          <w:sz w:val="36"/>
          <w:szCs w:val="36"/>
        </w:rPr>
        <w:t xml:space="preserve"> </w:t>
      </w:r>
      <w:r>
        <w:rPr>
          <w:rFonts w:ascii="標楷體" w:eastAsia="標楷體" w:hAnsi="標楷體" w:cs="標楷體"/>
          <w:color w:val="000000"/>
          <w:sz w:val="36"/>
          <w:szCs w:val="36"/>
        </w:rPr>
        <w:t>指導教授：</w:t>
      </w:r>
      <w:proofErr w:type="gramStart"/>
      <w:r w:rsidR="006A16F6" w:rsidRPr="006A16F6">
        <w:rPr>
          <w:rFonts w:ascii="標楷體" w:eastAsia="標楷體" w:hAnsi="標楷體" w:cs="標楷體" w:hint="eastAsia"/>
          <w:color w:val="000000"/>
          <w:sz w:val="36"/>
          <w:szCs w:val="36"/>
        </w:rPr>
        <w:t>李錫捷</w:t>
      </w:r>
      <w:proofErr w:type="gramEnd"/>
      <w:r>
        <w:rPr>
          <w:rFonts w:ascii="標楷體" w:eastAsia="標楷體" w:hAnsi="標楷體" w:cs="標楷體"/>
          <w:color w:val="000000"/>
          <w:sz w:val="36"/>
          <w:szCs w:val="36"/>
        </w:rPr>
        <w:t xml:space="preserve"> 教授</w:t>
      </w:r>
    </w:p>
    <w:p w14:paraId="0000000B" w14:textId="77777777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摘要</w:t>
      </w:r>
    </w:p>
    <w:p w14:paraId="65DBB3D5" w14:textId="4A88D852" w:rsidR="00166EE5" w:rsidRPr="00166EE5" w:rsidRDefault="00166EE5" w:rsidP="00166EE5">
      <w:pPr>
        <w:spacing w:line="360" w:lineRule="auto"/>
        <w:ind w:firstLine="720"/>
        <w:rPr>
          <w:rFonts w:ascii="標楷體" w:eastAsia="標楷體" w:hAnsi="標楷體" w:cs="標楷體"/>
        </w:rPr>
      </w:pPr>
      <w:r w:rsidRPr="00166EE5">
        <w:rPr>
          <w:rFonts w:ascii="標楷體" w:eastAsia="標楷體" w:hAnsi="標楷體" w:cs="標楷體" w:hint="eastAsia"/>
        </w:rPr>
        <w:t>本研究旨在探討物件偵測技術中的即時性與精確度平衡，以及如何選擇和優化演算法的挑戰。研究背景指出在現代科技中，物件偵測技術在自動駕駛和監控系統等領域至關重要，並強調了在自動駕駛中即時辨識環境以確保安全的重要性。為了提高準確度，研究目的包括深入研究演算法參數的調整、找出合適的模型參數以提高正確率、將模型應用在實際生活中等。</w:t>
      </w:r>
    </w:p>
    <w:p w14:paraId="5AD57FA6" w14:textId="616CB787" w:rsidR="00166EE5" w:rsidRPr="00166EE5" w:rsidRDefault="00166EE5" w:rsidP="00166EE5">
      <w:pPr>
        <w:spacing w:line="360" w:lineRule="auto"/>
        <w:ind w:firstLine="720"/>
        <w:rPr>
          <w:rFonts w:ascii="標楷體" w:eastAsia="標楷體" w:hAnsi="標楷體" w:cs="標楷體"/>
        </w:rPr>
      </w:pPr>
      <w:r w:rsidRPr="00166EE5">
        <w:rPr>
          <w:rFonts w:ascii="標楷體" w:eastAsia="標楷體" w:hAnsi="標楷體" w:cs="標楷體" w:hint="eastAsia"/>
        </w:rPr>
        <w:t>文獻探討中介紹了YOLOv8演算法，強調其即時性、多尺度處理和開源特性，並介紹了該演算法支援的多種視覺AI任務。演算法的模型任務介紹與實例展示了在偵測、分割、姿勢估計和追蹤等任務中的應用方式。同時，研究方法與步驟中提及了資料集的選擇和圖像處理，以及模型訓練、評估的方法，並具體介紹了</w:t>
      </w:r>
      <w:proofErr w:type="spellStart"/>
      <w:r w:rsidRPr="00166EE5">
        <w:rPr>
          <w:rFonts w:ascii="標楷體" w:eastAsia="標楷體" w:hAnsi="標楷體" w:cs="標楷體" w:hint="eastAsia"/>
        </w:rPr>
        <w:t>IoU</w:t>
      </w:r>
      <w:proofErr w:type="spellEnd"/>
      <w:r w:rsidRPr="00166EE5">
        <w:rPr>
          <w:rFonts w:ascii="標楷體" w:eastAsia="標楷體" w:hAnsi="標楷體" w:cs="標楷體" w:hint="eastAsia"/>
        </w:rPr>
        <w:t>、F1-score和執行時間等評估指標。</w:t>
      </w:r>
    </w:p>
    <w:p w14:paraId="0000000D" w14:textId="4B8EF951" w:rsidR="005938D1" w:rsidRDefault="00166EE5" w:rsidP="00166EE5">
      <w:pPr>
        <w:spacing w:line="360" w:lineRule="auto"/>
        <w:ind w:firstLine="720"/>
        <w:rPr>
          <w:rFonts w:ascii="標楷體" w:eastAsia="標楷體" w:hAnsi="標楷體" w:cs="標楷體"/>
        </w:rPr>
      </w:pPr>
      <w:r w:rsidRPr="00166EE5">
        <w:rPr>
          <w:rFonts w:ascii="標楷體" w:eastAsia="標楷體" w:hAnsi="標楷體" w:cs="標楷體" w:hint="eastAsia"/>
        </w:rPr>
        <w:t>最後，實驗結果一節提及對不同參數的對比分析，以及作者貢獻一節列出了組員的分工表。整體而言，本研究針對物件偵測技術的性能平衡進行了深入的探討，提供了有價值的參考和方法。</w:t>
      </w:r>
    </w:p>
    <w:p w14:paraId="0000000E" w14:textId="43E1BFC9" w:rsidR="005938D1" w:rsidRDefault="79DCB390" w:rsidP="00166EE5">
      <w:pPr>
        <w:spacing w:line="360" w:lineRule="auto"/>
        <w:jc w:val="center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b/>
          <w:bCs/>
        </w:rPr>
        <w:t>關鍵字：</w:t>
      </w:r>
      <w:r w:rsidR="00166EE5" w:rsidRPr="00166EE5">
        <w:rPr>
          <w:rFonts w:ascii="標楷體" w:eastAsia="標楷體" w:hAnsi="標楷體" w:cs="標楷體" w:hint="eastAsia"/>
        </w:rPr>
        <w:t>YOLOv8、</w:t>
      </w:r>
      <w:r w:rsidR="006953FA" w:rsidRPr="00166EE5">
        <w:rPr>
          <w:rFonts w:ascii="標楷體" w:eastAsia="標楷體" w:hAnsi="標楷體" w:cs="標楷體" w:hint="eastAsia"/>
        </w:rPr>
        <w:t>即時性、</w:t>
      </w:r>
      <w:r w:rsidR="00E544B1" w:rsidRPr="00166EE5">
        <w:rPr>
          <w:rFonts w:ascii="標楷體" w:eastAsia="標楷體" w:hAnsi="標楷體" w:cs="標楷體" w:hint="eastAsia"/>
        </w:rPr>
        <w:t>物件偵測</w:t>
      </w:r>
    </w:p>
    <w:p w14:paraId="57416E41" w14:textId="042FA522" w:rsidR="005938D1" w:rsidRDefault="006A16F6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br w:type="page"/>
      </w:r>
    </w:p>
    <w:p w14:paraId="0000002C" w14:textId="77777777" w:rsidR="005938D1" w:rsidRDefault="0ECCF93C" w:rsidP="0ECCF93C">
      <w:pPr>
        <w:spacing w:line="360" w:lineRule="auto"/>
        <w:jc w:val="center"/>
        <w:rPr>
          <w:rFonts w:ascii="標楷體" w:eastAsia="標楷體" w:hAnsi="標楷體" w:cs="標楷體"/>
          <w:b/>
          <w:bCs/>
          <w:sz w:val="52"/>
          <w:szCs w:val="52"/>
        </w:rPr>
      </w:pPr>
      <w:r w:rsidRPr="0ECCF93C">
        <w:rPr>
          <w:rFonts w:ascii="標楷體" w:eastAsia="標楷體" w:hAnsi="標楷體" w:cs="標楷體"/>
          <w:b/>
          <w:bCs/>
          <w:sz w:val="52"/>
          <w:szCs w:val="52"/>
        </w:rPr>
        <w:lastRenderedPageBreak/>
        <w:t>目錄</w:t>
      </w:r>
    </w:p>
    <w:p w14:paraId="0000002D" w14:textId="77777777" w:rsidR="005938D1" w:rsidRDefault="0ECCF93C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摘要</w:t>
      </w:r>
      <w:r w:rsidR="00BF60F2">
        <w:tab/>
      </w:r>
    </w:p>
    <w:p w14:paraId="0000002E" w14:textId="77777777" w:rsidR="005938D1" w:rsidRDefault="0ECCF93C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壹、緒論</w:t>
      </w:r>
      <w:r w:rsidR="00BF60F2">
        <w:tab/>
      </w:r>
      <w:r w:rsidRPr="0ECCF93C">
        <w:rPr>
          <w:rFonts w:ascii="標楷體" w:eastAsia="標楷體" w:hAnsi="標楷體" w:cs="標楷體"/>
        </w:rPr>
        <w:t>2</w:t>
      </w:r>
    </w:p>
    <w:p w14:paraId="0000002F" w14:textId="783B0449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1.1 研究背景</w:t>
      </w:r>
      <w:r w:rsidR="00BF60F2">
        <w:tab/>
      </w:r>
      <w:r w:rsidRPr="0ECCF93C">
        <w:rPr>
          <w:rFonts w:ascii="標楷體" w:eastAsia="標楷體" w:hAnsi="標楷體" w:cs="標楷體"/>
        </w:rPr>
        <w:t>2</w:t>
      </w:r>
    </w:p>
    <w:p w14:paraId="00000030" w14:textId="52A148D3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1.2 研究問題</w:t>
      </w:r>
      <w:r w:rsidR="00BF60F2">
        <w:tab/>
      </w:r>
      <w:r w:rsidR="006F7A53">
        <w:rPr>
          <w:rFonts w:ascii="標楷體" w:eastAsia="標楷體" w:hAnsi="標楷體" w:cs="標楷體"/>
        </w:rPr>
        <w:t>2</w:t>
      </w:r>
    </w:p>
    <w:p w14:paraId="00000031" w14:textId="3D5CDBE8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1.3 研究目的</w:t>
      </w:r>
      <w:r w:rsidR="00BF60F2">
        <w:tab/>
      </w:r>
      <w:r w:rsidR="006F7A53">
        <w:rPr>
          <w:rFonts w:ascii="標楷體" w:eastAsia="標楷體" w:hAnsi="標楷體" w:cs="標楷體"/>
        </w:rPr>
        <w:t>2</w:t>
      </w:r>
    </w:p>
    <w:p w14:paraId="00000032" w14:textId="77777777" w:rsidR="005938D1" w:rsidRDefault="0ECCF93C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貳、文獻探討與回顧</w:t>
      </w:r>
      <w:r w:rsidR="00BF60F2">
        <w:tab/>
      </w:r>
      <w:r w:rsidRPr="0ECCF93C">
        <w:rPr>
          <w:rFonts w:ascii="標楷體" w:eastAsia="標楷體" w:hAnsi="標楷體" w:cs="標楷體"/>
          <w:smallCaps/>
        </w:rPr>
        <w:t>3</w:t>
      </w:r>
    </w:p>
    <w:p w14:paraId="00000033" w14:textId="0694B85C" w:rsidR="005938D1" w:rsidRDefault="79DCB390" w:rsidP="0ECCF93C">
      <w:pPr>
        <w:tabs>
          <w:tab w:val="right" w:pos="9061"/>
        </w:tabs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 xml:space="preserve">  </w:t>
      </w:r>
      <w:r w:rsidRPr="79DCB390">
        <w:rPr>
          <w:rFonts w:ascii="標楷體" w:eastAsia="標楷體" w:hAnsi="標楷體" w:cs="標楷體"/>
          <w:smallCaps/>
        </w:rPr>
        <w:t>2.1 YOLOv8演算法</w:t>
      </w:r>
      <w:r w:rsidR="00BF60F2">
        <w:tab/>
      </w:r>
      <w:r w:rsidRPr="79DCB390">
        <w:rPr>
          <w:rFonts w:ascii="標楷體" w:eastAsia="標楷體" w:hAnsi="標楷體" w:cs="標楷體"/>
        </w:rPr>
        <w:t>3</w:t>
      </w:r>
    </w:p>
    <w:p w14:paraId="00000036" w14:textId="68F9736D" w:rsidR="005938D1" w:rsidRDefault="79DCB390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smallCaps/>
        </w:rPr>
        <w:t>參、研究方法與步驟</w:t>
      </w:r>
      <w:r w:rsidR="00BF60F2">
        <w:tab/>
      </w:r>
      <w:r w:rsidR="006A4EB2">
        <w:rPr>
          <w:rFonts w:ascii="標楷體" w:eastAsia="標楷體" w:hAnsi="標楷體" w:cs="標楷體"/>
        </w:rPr>
        <w:t>10</w:t>
      </w:r>
    </w:p>
    <w:p w14:paraId="00000037" w14:textId="7BD982F0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  <w:smallCaps/>
        </w:rPr>
      </w:pPr>
      <w:r w:rsidRPr="0ECCF93C">
        <w:rPr>
          <w:rFonts w:ascii="標楷體" w:eastAsia="標楷體" w:hAnsi="標楷體" w:cs="標楷體"/>
          <w:smallCaps/>
        </w:rPr>
        <w:t>3.1 資料集與圖像處理</w:t>
      </w:r>
      <w:r w:rsidR="00BF60F2">
        <w:tab/>
      </w:r>
      <w:r w:rsidR="006A4EB2">
        <w:rPr>
          <w:rFonts w:ascii="標楷體" w:eastAsia="標楷體" w:hAnsi="標楷體" w:cs="標楷體"/>
          <w:smallCaps/>
        </w:rPr>
        <w:t>10</w:t>
      </w:r>
    </w:p>
    <w:p w14:paraId="00000038" w14:textId="1DE62BF5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3.2 模型訓練</w:t>
      </w:r>
      <w:r w:rsidR="00BF60F2">
        <w:tab/>
      </w:r>
      <w:r w:rsidR="006A4EB2">
        <w:rPr>
          <w:rFonts w:ascii="標楷體" w:eastAsia="標楷體" w:hAnsi="標楷體" w:cs="標楷體"/>
        </w:rPr>
        <w:t>11</w:t>
      </w:r>
    </w:p>
    <w:p w14:paraId="00000039" w14:textId="1291E24F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  <w:smallCaps/>
        </w:rPr>
      </w:pPr>
      <w:r w:rsidRPr="0ECCF93C">
        <w:rPr>
          <w:rFonts w:ascii="標楷體" w:eastAsia="標楷體" w:hAnsi="標楷體" w:cs="標楷體"/>
          <w:smallCaps/>
        </w:rPr>
        <w:t>3.3 模型評估</w:t>
      </w:r>
      <w:r w:rsidR="00BF60F2">
        <w:tab/>
      </w:r>
      <w:r w:rsidR="006A4EB2">
        <w:rPr>
          <w:rFonts w:ascii="標楷體" w:eastAsia="標楷體" w:hAnsi="標楷體" w:cs="標楷體"/>
          <w:smallCaps/>
        </w:rPr>
        <w:t>12</w:t>
      </w:r>
    </w:p>
    <w:p w14:paraId="0000003B" w14:textId="7EFAB736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</w:rPr>
        <w:t>3.4 作者貢獻</w:t>
      </w:r>
      <w:r w:rsidR="00BF60F2">
        <w:tab/>
      </w:r>
      <w:r w:rsidRPr="0ECCF93C">
        <w:rPr>
          <w:rFonts w:ascii="標楷體" w:eastAsia="標楷體" w:hAnsi="標楷體" w:cs="標楷體"/>
        </w:rPr>
        <w:t>1</w:t>
      </w:r>
      <w:r w:rsidR="006A4EB2">
        <w:rPr>
          <w:rFonts w:ascii="標楷體" w:eastAsia="標楷體" w:hAnsi="標楷體" w:cs="標楷體"/>
        </w:rPr>
        <w:t>3</w:t>
      </w:r>
    </w:p>
    <w:p w14:paraId="0000003C" w14:textId="6AF31E7D" w:rsidR="005938D1" w:rsidRDefault="0ECCF93C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肆、結論</w:t>
      </w:r>
      <w:r w:rsidR="00BF60F2">
        <w:tab/>
      </w:r>
      <w:r w:rsidRPr="0ECCF93C">
        <w:rPr>
          <w:rFonts w:ascii="標楷體" w:eastAsia="標楷體" w:hAnsi="標楷體" w:cs="標楷體"/>
        </w:rPr>
        <w:t>1</w:t>
      </w:r>
      <w:r w:rsidR="00CF5AA9">
        <w:rPr>
          <w:rFonts w:ascii="標楷體" w:eastAsia="標楷體" w:hAnsi="標楷體" w:cs="標楷體" w:hint="eastAsia"/>
        </w:rPr>
        <w:t>4</w:t>
      </w:r>
    </w:p>
    <w:p w14:paraId="0000003D" w14:textId="09D88792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 xml:space="preserve">4.1 </w:t>
      </w:r>
      <w:r w:rsidRPr="0ECCF93C">
        <w:rPr>
          <w:rFonts w:ascii="標楷體" w:eastAsia="標楷體" w:hAnsi="標楷體" w:cs="標楷體"/>
        </w:rPr>
        <w:t>實驗結果</w:t>
      </w:r>
      <w:r w:rsidR="00BF60F2">
        <w:tab/>
      </w:r>
      <w:r w:rsidRPr="0ECCF93C">
        <w:rPr>
          <w:rFonts w:ascii="標楷體" w:eastAsia="標楷體" w:hAnsi="標楷體" w:cs="標楷體"/>
        </w:rPr>
        <w:t>1</w:t>
      </w:r>
      <w:r w:rsidR="00CF5AA9">
        <w:rPr>
          <w:rFonts w:ascii="標楷體" w:eastAsia="標楷體" w:hAnsi="標楷體" w:cs="標楷體" w:hint="eastAsia"/>
        </w:rPr>
        <w:t>4</w:t>
      </w:r>
    </w:p>
    <w:p w14:paraId="0000003E" w14:textId="44D910DC" w:rsidR="005938D1" w:rsidRDefault="0ECCF93C" w:rsidP="0ECCF93C">
      <w:pPr>
        <w:tabs>
          <w:tab w:val="right" w:pos="9061"/>
        </w:tabs>
        <w:spacing w:line="360" w:lineRule="auto"/>
        <w:ind w:left="240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4.2 總結</w:t>
      </w:r>
      <w:r w:rsidR="00BF60F2">
        <w:tab/>
      </w:r>
      <w:r w:rsidRPr="0ECCF93C">
        <w:rPr>
          <w:rFonts w:ascii="標楷體" w:eastAsia="標楷體" w:hAnsi="標楷體" w:cs="標楷體"/>
        </w:rPr>
        <w:t>1</w:t>
      </w:r>
      <w:r w:rsidR="00CF5AA9">
        <w:rPr>
          <w:rFonts w:ascii="標楷體" w:eastAsia="標楷體" w:hAnsi="標楷體" w:cs="標楷體" w:hint="eastAsia"/>
        </w:rPr>
        <w:t>4</w:t>
      </w:r>
    </w:p>
    <w:p w14:paraId="0000003F" w14:textId="7466F3E8" w:rsidR="005938D1" w:rsidRDefault="0ECCF93C" w:rsidP="0ECCF93C">
      <w:pPr>
        <w:tabs>
          <w:tab w:val="right" w:pos="9061"/>
        </w:tabs>
        <w:spacing w:before="120" w:after="120" w:line="360" w:lineRule="auto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  <w:smallCaps/>
        </w:rPr>
        <w:t>參考文獻</w:t>
      </w:r>
      <w:r w:rsidR="00CB0AB6">
        <w:fldChar w:fldCharType="begin"/>
      </w:r>
      <w:r w:rsidR="00CB0AB6">
        <w:instrText>HYPERLINK "https://docs.google.com/document/d/1JcthEcyvpeUxv_ZkG2cI3WzUplXz-mLOMloEbRCDYp4/edit" \l "heading=h.3whwml4" \h</w:instrText>
      </w:r>
      <w:r w:rsidR="00CB0AB6">
        <w:fldChar w:fldCharType="separate"/>
      </w:r>
      <w:r w:rsidR="00BF60F2">
        <w:tab/>
      </w:r>
      <w:r w:rsidR="00CB0AB6">
        <w:fldChar w:fldCharType="end"/>
      </w:r>
      <w:r w:rsidR="00CF5AA9">
        <w:rPr>
          <w:rFonts w:ascii="標楷體" w:eastAsia="標楷體" w:hAnsi="標楷體" w:cs="標楷體" w:hint="eastAsia"/>
        </w:rPr>
        <w:t>15</w:t>
      </w:r>
    </w:p>
    <w:p w14:paraId="3C48DB6D" w14:textId="5216CA0D" w:rsidR="005938D1" w:rsidRPr="003F5CC3" w:rsidRDefault="003F5CC3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br w:type="page"/>
      </w:r>
    </w:p>
    <w:p w14:paraId="00000044" w14:textId="77777777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壹、緒論</w:t>
      </w:r>
    </w:p>
    <w:p w14:paraId="00000045" w14:textId="2073F98D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t xml:space="preserve">1.1 </w:t>
      </w:r>
      <w:r w:rsidRPr="79DCB390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>研究背景</w:t>
      </w:r>
      <w:r w:rsidRPr="79DCB390">
        <w:rPr>
          <w:rFonts w:ascii="標楷體" w:eastAsia="標楷體" w:hAnsi="標楷體" w:cs="標楷體"/>
          <w:b/>
          <w:bCs/>
          <w:sz w:val="32"/>
          <w:szCs w:val="32"/>
        </w:rPr>
        <w:t xml:space="preserve">  </w:t>
      </w:r>
    </w:p>
    <w:p w14:paraId="5185E44D" w14:textId="76E2021A" w:rsidR="0ECCF93C" w:rsidRDefault="79DCB390" w:rsidP="79DCB390">
      <w:pPr>
        <w:spacing w:line="360" w:lineRule="auto"/>
        <w:ind w:firstLine="720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在現代科技發展中，物件偵測技術在自動駕駛和監控系統等領域至關重要。實時性成為物件偵測中的關鍵特點，特別在自動駕駛中，及時辨識周圍環境確保行車安全。在眾多演算法中，YOLOv8因其快速</w:t>
      </w:r>
      <w:r w:rsidR="186DF65F" w:rsidRPr="186DF65F">
        <w:rPr>
          <w:rFonts w:ascii="標楷體" w:eastAsia="標楷體" w:hAnsi="標楷體" w:cs="標楷體"/>
        </w:rPr>
        <w:t>的</w:t>
      </w:r>
      <w:r w:rsidRPr="79DCB390">
        <w:rPr>
          <w:rFonts w:ascii="標楷體" w:eastAsia="標楷體" w:hAnsi="標楷體" w:cs="標楷體"/>
        </w:rPr>
        <w:t>特性引起廣泛關注，但在實際應用中選擇和優化演算法仍是挑戰。</w:t>
      </w:r>
    </w:p>
    <w:p w14:paraId="07BB498F" w14:textId="3B68A216" w:rsidR="0ECCF93C" w:rsidRPr="00E544B1" w:rsidRDefault="79DCB390" w:rsidP="00E544B1">
      <w:pPr>
        <w:spacing w:line="360" w:lineRule="auto"/>
        <w:ind w:firstLine="720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為提高準確度，需深入研究演算法參數的調整，平衡速度和精確度成為提升性能的核心問題。物件偵測需在不同場景中保持平衡，考慮目標物體的多樣性，實際應用需在速度和性能之間找到平衡，確保高效同時足夠的精確度。</w:t>
      </w:r>
    </w:p>
    <w:p w14:paraId="0000004D" w14:textId="77777777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t>1.2 研究問題</w:t>
      </w:r>
    </w:p>
    <w:p w14:paraId="00000055" w14:textId="41CAE95B" w:rsidR="005938D1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如何選擇實時物件偵測演算法?</w:t>
      </w:r>
    </w:p>
    <w:p w14:paraId="1CDC0967" w14:textId="59B2985D" w:rsidR="6FC6A3C3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如何使用演算法進行物件偵測?</w:t>
      </w:r>
    </w:p>
    <w:p w14:paraId="09D3CB17" w14:textId="19F34648" w:rsidR="6FC6A3C3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如何找到最優的學習參數，並提高辨識精度？</w:t>
      </w:r>
    </w:p>
    <w:p w14:paraId="2BF314EA" w14:textId="6791CEFC" w:rsidR="569EF5EC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如何提高算法的通用性，以提高應對各種不同場景?</w:t>
      </w:r>
    </w:p>
    <w:p w14:paraId="559F5A7E" w14:textId="0874B9FA" w:rsidR="569EF5EC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如何在不同的目標數量中保持平衡?</w:t>
      </w:r>
    </w:p>
    <w:p w14:paraId="110D07DF" w14:textId="450DD588" w:rsidR="569EF5EC" w:rsidRDefault="79DCB390" w:rsidP="79DCB390">
      <w:pPr>
        <w:numPr>
          <w:ilvl w:val="0"/>
          <w:numId w:val="11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如何在進行物件偵測時同時兼具速度和性能?</w:t>
      </w:r>
    </w:p>
    <w:p w14:paraId="00000056" w14:textId="77777777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color w:val="000000"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t xml:space="preserve">1.3 </w:t>
      </w:r>
      <w:r w:rsidRPr="79DCB390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>研究目的</w:t>
      </w:r>
    </w:p>
    <w:p w14:paraId="28F5E202" w14:textId="25CDE13E" w:rsidR="6FC6A3C3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了解演算法如何運作。</w:t>
      </w:r>
    </w:p>
    <w:p w14:paraId="4AEF6D46" w14:textId="0737D1FC" w:rsidR="6FC6A3C3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color w:val="000000" w:themeColor="text1"/>
        </w:rPr>
        <w:t>找出合適的模型參數，以提高正確率。</w:t>
      </w:r>
    </w:p>
    <w:p w14:paraId="6942DE8B" w14:textId="501C22F7" w:rsidR="78E221C0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將模型運用在生活中。</w:t>
      </w:r>
    </w:p>
    <w:p w14:paraId="0983E7CA" w14:textId="2D0BDBB1" w:rsidR="569EF5EC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學習物件偵測的原理。</w:t>
      </w:r>
    </w:p>
    <w:p w14:paraId="4D087CA6" w14:textId="18EFFB8B" w:rsidR="569EF5EC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了解收集資料集的過程。</w:t>
      </w:r>
    </w:p>
    <w:p w14:paraId="1C5D8498" w14:textId="2966EA96" w:rsidR="569EF5EC" w:rsidRDefault="79DCB390" w:rsidP="79DCB390">
      <w:pPr>
        <w:numPr>
          <w:ilvl w:val="0"/>
          <w:numId w:val="8"/>
        </w:num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了解模型運用的範圍。</w:t>
      </w:r>
    </w:p>
    <w:p w14:paraId="41EB2A68" w14:textId="559A320E" w:rsidR="6FC6A3C3" w:rsidRDefault="6FC6A3C3" w:rsidP="79DCB390">
      <w:pPr>
        <w:spacing w:line="360" w:lineRule="auto"/>
        <w:rPr>
          <w:rFonts w:ascii="標楷體" w:eastAsia="標楷體" w:hAnsi="標楷體" w:cs="標楷體"/>
        </w:rPr>
      </w:pPr>
    </w:p>
    <w:p w14:paraId="088DDD42" w14:textId="285D7432" w:rsidR="76F4E3C2" w:rsidRDefault="76F4E3C2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br w:type="page"/>
      </w:r>
    </w:p>
    <w:p w14:paraId="0000005E" w14:textId="21FB0848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貳、</w:t>
      </w:r>
      <w:r w:rsidRPr="79DCB390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>文獻探討與回顧</w:t>
      </w:r>
    </w:p>
    <w:p w14:paraId="00000091" w14:textId="64D985E8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>2.1 YOLOv8</w:t>
      </w:r>
      <w:r w:rsidR="009B435C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 xml:space="preserve"> </w:t>
      </w:r>
    </w:p>
    <w:p w14:paraId="11AE46E9" w14:textId="7C5E0F16" w:rsidR="0ECCF93C" w:rsidRDefault="79DCB390" w:rsidP="79DCB390">
      <w:pPr>
        <w:spacing w:line="360" w:lineRule="auto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 xml:space="preserve">(1) 簡介 </w:t>
      </w:r>
    </w:p>
    <w:p w14:paraId="65D7492C" w14:textId="66DFDD13" w:rsidR="0ECCF93C" w:rsidRDefault="79DCB390" w:rsidP="79DCB390">
      <w:pPr>
        <w:spacing w:line="360" w:lineRule="auto"/>
        <w:ind w:firstLine="48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YOLOv8（You Only Look Once version 8）是一種先進的物件偵測演算法，屬於YOLO演算法系列的最新版本。這個演算法在物件偵測領域中表現優越，具有以下特點：</w:t>
      </w:r>
    </w:p>
    <w:p w14:paraId="5EF1F1CA" w14:textId="4084A515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即時性： YOLOv8以高效的設計著稱，能夠在實時應用中執行物件偵測，特別適用於自動駕駛、監控系統等需要即時反應的場景。</w:t>
      </w:r>
    </w:p>
    <w:p w14:paraId="305496A6" w14:textId="78E53749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單一運算：這個演算法使用單一運算的方式，意味著模型可以在一次前向運算中對整張圖片進行物件偵測，相比傳統方法更為高效。</w:t>
      </w:r>
    </w:p>
    <w:p w14:paraId="0363BEF8" w14:textId="398985E7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多尺度特徵： YOLOv8使用多尺度的特徵來捕捉不同大小的物件，提高了對大型和小型物件的有效處理能力，增加了偵測的全面性。</w:t>
      </w:r>
    </w:p>
    <w:p w14:paraId="57CFDED1" w14:textId="5EB919C0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模型架構：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以卷積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神經網絡（CNN）為基礎的模型結構，設計深度和結構以在保持高效性的同時提升物件偵測的準確度。</w:t>
      </w:r>
    </w:p>
    <w:p w14:paraId="1011D470" w14:textId="0A76A424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學習參數調整： YOLOv8允許使用者根據特定應用場景調整各種學習參數，包括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閾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值和模型版本等。</w:t>
      </w:r>
    </w:p>
    <w:p w14:paraId="6CDE2CF5" w14:textId="1C4A1D21" w:rsidR="0ECCF93C" w:rsidRDefault="79DCB390" w:rsidP="79DCB390">
      <w:pPr>
        <w:pStyle w:val="af1"/>
        <w:numPr>
          <w:ilvl w:val="0"/>
          <w:numId w:val="1"/>
        </w:numPr>
        <w:spacing w:line="360" w:lineRule="auto"/>
        <w:ind w:leftChars="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開源：作為一個開源項目，YOLOv8的代碼和文檔可在GitHub上取得，為研究人員和開發者提供了一個自由使用和擴展的平台。</w:t>
      </w:r>
    </w:p>
    <w:p w14:paraId="7E8920A1" w14:textId="40B2918D" w:rsidR="0ECCF93C" w:rsidRDefault="79DCB390" w:rsidP="79DCB390">
      <w:pPr>
        <w:spacing w:line="360" w:lineRule="auto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YOLOv8在物件偵測技術的演進中佔據著重要地位，其即時性、多尺度處理和開源的特性使其成為眾多應用場景中的理想選擇。</w:t>
      </w:r>
    </w:p>
    <w:p w14:paraId="071AB53C" w14:textId="03DDEB3E" w:rsidR="79DCB390" w:rsidRDefault="79DCB390">
      <w:r>
        <w:br w:type="page"/>
      </w:r>
    </w:p>
    <w:p w14:paraId="4929E828" w14:textId="50F82E31" w:rsidR="0E14BDA3" w:rsidRDefault="79DCB390" w:rsidP="79DCB390">
      <w:pPr>
        <w:spacing w:line="360" w:lineRule="auto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lastRenderedPageBreak/>
        <w:t>(2) 模型任務介紹</w:t>
      </w:r>
      <w:r w:rsidR="00BA4A34">
        <w:rPr>
          <w:rFonts w:ascii="標楷體" w:eastAsia="標楷體" w:hAnsi="標楷體" w:cs="標楷體" w:hint="eastAsia"/>
          <w:color w:val="000000" w:themeColor="text1"/>
        </w:rPr>
        <w:t>[9]</w:t>
      </w:r>
    </w:p>
    <w:p w14:paraId="7953D458" w14:textId="106FF656" w:rsidR="79DCB390" w:rsidRDefault="79DCB390" w:rsidP="79DCB390">
      <w:pPr>
        <w:spacing w:line="360" w:lineRule="auto"/>
        <w:ind w:firstLine="48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YOLOv8支援全方位的視覺AI任務，包括偵測、分割、姿勢估計、追蹤和分類。這種多功能性使用戶能夠在不同的應用程式和領域中利用YOLOv8的功能。模型中只需要設定不同的訓練模型，就可以得到不同的結果檢測。</w:t>
      </w:r>
    </w:p>
    <w:p w14:paraId="33419FA0" w14:textId="01EBB267" w:rsidR="79DCB390" w:rsidRDefault="79DCB390" w:rsidP="79DCB390">
      <w:pPr>
        <w:pStyle w:val="af1"/>
        <w:numPr>
          <w:ilvl w:val="0"/>
          <w:numId w:val="1"/>
        </w:numPr>
        <w:spacing w:before="240" w:after="240" w:line="360" w:lineRule="auto"/>
        <w:ind w:leftChars="0"/>
        <w:rPr>
          <w:rFonts w:ascii="標楷體" w:eastAsia="標楷體" w:hAnsi="標楷體" w:cs="標楷體"/>
          <w:b/>
          <w:bCs/>
        </w:rPr>
      </w:pPr>
      <w:r w:rsidRPr="79DCB390">
        <w:rPr>
          <w:rFonts w:ascii="標楷體" w:eastAsia="標楷體" w:hAnsi="標楷體" w:cs="標楷體"/>
          <w:b/>
          <w:bCs/>
          <w:color w:val="000000" w:themeColor="text1"/>
        </w:rPr>
        <w:t>偵測</w:t>
      </w:r>
      <w:r w:rsidRPr="79DCB390">
        <w:rPr>
          <w:rFonts w:ascii="標楷體" w:eastAsia="標楷體" w:hAnsi="標楷體" w:cs="標楷體"/>
          <w:b/>
          <w:bCs/>
        </w:rPr>
        <w:t>：</w:t>
      </w:r>
    </w:p>
    <w:p w14:paraId="34BDE1BB" w14:textId="77777777" w:rsidR="00761709" w:rsidRDefault="00761709" w:rsidP="00761709">
      <w:pPr>
        <w:pStyle w:val="l0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from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</w:p>
    <w:p w14:paraId="73898E15" w14:textId="77777777" w:rsidR="00761709" w:rsidRDefault="00761709" w:rsidP="00761709">
      <w:pPr>
        <w:pStyle w:val="l1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proofErr w:type="gramEnd"/>
    </w:p>
    <w:p w14:paraId="0D6FBFEB" w14:textId="77777777" w:rsidR="00761709" w:rsidRDefault="00761709" w:rsidP="00761709">
      <w:pPr>
        <w:pStyle w:val="l3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model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YOLO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proofErr w:type="gram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"yolov8n.pt"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task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'detect'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3E0B50F2" w14:textId="77777777" w:rsidR="00761709" w:rsidRDefault="00761709" w:rsidP="00761709">
      <w:pPr>
        <w:pStyle w:val="l6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results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model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"./</w:t>
      </w:r>
      <w:proofErr w:type="spell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/assets/bus.jpg"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532D183F" w14:textId="77777777" w:rsidR="00761709" w:rsidRDefault="00761709" w:rsidP="00761709">
      <w:pPr>
        <w:pStyle w:val="l7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results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[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proofErr w:type="gramStart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].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plot</w:t>
      </w:r>
      <w:proofErr w:type="gram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()</w:t>
      </w:r>
    </w:p>
    <w:p w14:paraId="04081BE8" w14:textId="77777777" w:rsidR="00761709" w:rsidRDefault="00761709" w:rsidP="00761709">
      <w:pPr>
        <w:pStyle w:val="l8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imshow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"YOLOv8 Inference"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46233FCA" w14:textId="77777777" w:rsidR="00761709" w:rsidRDefault="00761709" w:rsidP="00761709">
      <w:pPr>
        <w:pStyle w:val="l9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waitKey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2F75C191" w14:textId="01467927" w:rsidR="00E37337" w:rsidRDefault="002C25F8" w:rsidP="00E37337">
      <w:pPr>
        <w:pStyle w:val="af1"/>
        <w:spacing w:before="240" w:after="240" w:line="360" w:lineRule="auto"/>
        <w:ind w:leftChars="0" w:left="720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inline distT="0" distB="0" distL="0" distR="0" wp14:anchorId="07A28F1C" wp14:editId="650236C9">
            <wp:extent cx="4455160" cy="3682314"/>
            <wp:effectExtent l="0" t="0" r="2540" b="0"/>
            <wp:docPr id="4" name="Picture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09" b="7533"/>
                    <a:stretch/>
                  </pic:blipFill>
                  <pic:spPr bwMode="auto">
                    <a:xfrm>
                      <a:off x="0" y="0"/>
                      <a:ext cx="4489674" cy="371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A224B" w14:textId="0A369312" w:rsidR="002C25F8" w:rsidRPr="002C25F8" w:rsidRDefault="002C25F8" w:rsidP="002C25F8">
      <w:pPr>
        <w:spacing w:before="240" w:after="240" w:line="360" w:lineRule="auto"/>
        <w:jc w:val="center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圖</w:t>
      </w:r>
      <w:r w:rsidR="00656AD9">
        <w:rPr>
          <w:rFonts w:ascii="標楷體" w:eastAsia="標楷體" w:hAnsi="標楷體" w:cs="標楷體" w:hint="eastAsia"/>
        </w:rPr>
        <w:t>2.1</w:t>
      </w:r>
    </w:p>
    <w:p w14:paraId="6934C60A" w14:textId="77777777" w:rsidR="00070B88" w:rsidRDefault="00070B88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br w:type="page"/>
      </w:r>
    </w:p>
    <w:p w14:paraId="33F9DEBC" w14:textId="2DE299D8" w:rsidR="0ECCF93C" w:rsidRDefault="79DCB390" w:rsidP="79DCB390">
      <w:pPr>
        <w:pStyle w:val="af1"/>
        <w:numPr>
          <w:ilvl w:val="0"/>
          <w:numId w:val="1"/>
        </w:numPr>
        <w:spacing w:before="240" w:after="240" w:line="360" w:lineRule="auto"/>
        <w:ind w:leftChars="0"/>
        <w:rPr>
          <w:rFonts w:ascii="標楷體" w:eastAsia="標楷體" w:hAnsi="標楷體" w:cs="標楷體"/>
          <w:b/>
          <w:bCs/>
        </w:rPr>
      </w:pPr>
      <w:r w:rsidRPr="79DCB390">
        <w:rPr>
          <w:rFonts w:ascii="標楷體" w:eastAsia="標楷體" w:hAnsi="標楷體" w:cs="標楷體"/>
          <w:b/>
          <w:bCs/>
        </w:rPr>
        <w:lastRenderedPageBreak/>
        <w:t>分割：</w:t>
      </w:r>
    </w:p>
    <w:p w14:paraId="79992F6A" w14:textId="77777777" w:rsidR="005A4A13" w:rsidRDefault="005A4A13" w:rsidP="005A4A13">
      <w:pPr>
        <w:pStyle w:val="l0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from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</w:p>
    <w:p w14:paraId="04BCDD23" w14:textId="77777777" w:rsidR="005A4A13" w:rsidRDefault="005A4A13" w:rsidP="005A4A13">
      <w:pPr>
        <w:pStyle w:val="l1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proofErr w:type="gramEnd"/>
    </w:p>
    <w:p w14:paraId="262E0A82" w14:textId="77777777" w:rsidR="005A4A13" w:rsidRDefault="005A4A13" w:rsidP="005A4A13">
      <w:pPr>
        <w:pStyle w:val="l3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model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'yolov8n-seg.pt'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2C6D8175" w14:textId="1A7ED85C" w:rsidR="005A4A13" w:rsidRDefault="005A4A13" w:rsidP="005A4A13">
      <w:pPr>
        <w:pStyle w:val="l5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results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model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'./</w:t>
      </w:r>
      <w:proofErr w:type="spell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/assets/bus.jpg'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000C348F" w14:textId="0D098755" w:rsidR="005A4A13" w:rsidRDefault="005A4A13" w:rsidP="005A4A13">
      <w:pPr>
        <w:pStyle w:val="l6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results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[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proofErr w:type="gramStart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].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plot</w:t>
      </w:r>
      <w:proofErr w:type="gram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boxes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False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 w:rsidR="004839B5">
        <w:rPr>
          <w:rFonts w:ascii="Consolas" w:hAnsi="Consolas"/>
          <w:color w:val="999999"/>
          <w:sz w:val="18"/>
          <w:szCs w:val="18"/>
        </w:rPr>
        <w:t xml:space="preserve"> </w:t>
      </w:r>
    </w:p>
    <w:p w14:paraId="5D42B0B6" w14:textId="77777777" w:rsidR="005A4A13" w:rsidRDefault="005A4A13" w:rsidP="005A4A13">
      <w:pPr>
        <w:pStyle w:val="l8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imshow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"YOLOv8 Inference"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628228D5" w14:textId="77777777" w:rsidR="005A4A13" w:rsidRDefault="005A4A13" w:rsidP="005A4A13">
      <w:pPr>
        <w:pStyle w:val="l9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waitKey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44082426" w14:textId="77777777" w:rsidR="003D1E3F" w:rsidRDefault="003D1E3F" w:rsidP="00D82BC7">
      <w:pPr>
        <w:ind w:left="360"/>
        <w:jc w:val="center"/>
        <w:rPr>
          <w:rFonts w:ascii="標楷體" w:eastAsia="標楷體" w:hAnsi="標楷體" w:cs="標楷體"/>
          <w:b/>
          <w:bCs/>
        </w:rPr>
      </w:pPr>
    </w:p>
    <w:p w14:paraId="5702F401" w14:textId="7ED4C7F6" w:rsidR="00543154" w:rsidRPr="00543154" w:rsidRDefault="00D82BC7" w:rsidP="00D82BC7">
      <w:pPr>
        <w:ind w:left="360"/>
        <w:jc w:val="center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inline distT="0" distB="0" distL="0" distR="0" wp14:anchorId="64D92A0B" wp14:editId="6D5F674A">
            <wp:extent cx="4613189" cy="3941464"/>
            <wp:effectExtent l="0" t="0" r="0" b="1905"/>
            <wp:docPr id="603642622" name="Picture 60364262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56" b="5690"/>
                    <a:stretch/>
                  </pic:blipFill>
                  <pic:spPr bwMode="auto">
                    <a:xfrm>
                      <a:off x="0" y="0"/>
                      <a:ext cx="4618194" cy="39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E8932" w14:textId="561B1310" w:rsidR="003D1E3F" w:rsidRPr="003D1E3F" w:rsidRDefault="003D1E3F" w:rsidP="003D1E3F">
      <w:pPr>
        <w:spacing w:before="240" w:after="240" w:line="360" w:lineRule="auto"/>
        <w:jc w:val="center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圖2.2</w:t>
      </w:r>
    </w:p>
    <w:p w14:paraId="7BCDBE3F" w14:textId="77777777" w:rsidR="003D1E3F" w:rsidRDefault="003D1E3F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br w:type="page"/>
      </w:r>
    </w:p>
    <w:p w14:paraId="45AADB09" w14:textId="67B73DE1" w:rsidR="00154A1D" w:rsidRDefault="79DCB390" w:rsidP="00154A1D">
      <w:pPr>
        <w:pStyle w:val="af1"/>
        <w:numPr>
          <w:ilvl w:val="0"/>
          <w:numId w:val="1"/>
        </w:numPr>
        <w:spacing w:before="240" w:after="240" w:line="360" w:lineRule="auto"/>
        <w:ind w:leftChars="0"/>
        <w:rPr>
          <w:rFonts w:ascii="標楷體" w:eastAsia="標楷體" w:hAnsi="標楷體" w:cs="標楷體"/>
          <w:b/>
          <w:bCs/>
        </w:rPr>
      </w:pPr>
      <w:r w:rsidRPr="79DCB390">
        <w:rPr>
          <w:rFonts w:ascii="標楷體" w:eastAsia="標楷體" w:hAnsi="標楷體" w:cs="標楷體"/>
          <w:b/>
          <w:bCs/>
        </w:rPr>
        <w:lastRenderedPageBreak/>
        <w:t>姿勢估計：</w:t>
      </w:r>
    </w:p>
    <w:p w14:paraId="3780BF04" w14:textId="77777777" w:rsidR="00BC7BF2" w:rsidRDefault="00BC7BF2" w:rsidP="00BC7BF2">
      <w:pPr>
        <w:pStyle w:val="l0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from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</w:p>
    <w:p w14:paraId="612CD4A4" w14:textId="77777777" w:rsidR="00BC7BF2" w:rsidRDefault="00BC7BF2" w:rsidP="00BC7BF2">
      <w:pPr>
        <w:pStyle w:val="l1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proofErr w:type="gramEnd"/>
    </w:p>
    <w:p w14:paraId="1B26132B" w14:textId="54A95C29" w:rsidR="00BC7BF2" w:rsidRDefault="00BC7BF2" w:rsidP="00BC7BF2">
      <w:pPr>
        <w:pStyle w:val="l3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model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'yolov8n-pose.pt'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1EBA1E9B" w14:textId="77777777" w:rsidR="00BC7BF2" w:rsidRDefault="00BC7BF2" w:rsidP="00BC7BF2">
      <w:pPr>
        <w:pStyle w:val="l4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results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model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'./</w:t>
      </w:r>
      <w:proofErr w:type="spell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/assets/bus.jpg'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6534ECCF" w14:textId="77777777" w:rsidR="00BC7BF2" w:rsidRDefault="00BC7BF2" w:rsidP="00BC7BF2">
      <w:pPr>
        <w:pStyle w:val="l5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results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[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proofErr w:type="gramStart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].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plot</w:t>
      </w:r>
      <w:proofErr w:type="gram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()</w:t>
      </w:r>
    </w:p>
    <w:p w14:paraId="3A6DAC7F" w14:textId="77777777" w:rsidR="00BC7BF2" w:rsidRDefault="00BC7BF2" w:rsidP="00BC7BF2">
      <w:pPr>
        <w:pStyle w:val="l6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imshow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"YOLOv8 Inference"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res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1C7F622D" w14:textId="77777777" w:rsidR="00BC7BF2" w:rsidRDefault="00BC7BF2" w:rsidP="00BC7BF2">
      <w:pPr>
        <w:pStyle w:val="l7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cv2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waitKey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291A0771" w14:textId="132524F3" w:rsidR="00BC7BF2" w:rsidRDefault="0093221A" w:rsidP="00070B88">
      <w:pPr>
        <w:pStyle w:val="af1"/>
        <w:spacing w:before="240" w:after="240"/>
        <w:ind w:leftChars="0" w:left="720"/>
        <w:jc w:val="center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58E543CD" wp14:editId="5ACAD29E">
            <wp:extent cx="4547015" cy="3197019"/>
            <wp:effectExtent l="0" t="0" r="6350" b="3810"/>
            <wp:docPr id="1204027627" name="Picture 120402762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在这里插入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9"/>
                    <a:stretch/>
                  </pic:blipFill>
                  <pic:spPr bwMode="auto">
                    <a:xfrm>
                      <a:off x="0" y="0"/>
                      <a:ext cx="4562759" cy="320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ECAD8" w14:textId="4DBD5C10" w:rsidR="00BC7BF2" w:rsidRDefault="3C9BD590" w:rsidP="3C9BD590">
      <w:pPr>
        <w:pStyle w:val="af1"/>
        <w:spacing w:before="240" w:after="240"/>
        <w:ind w:leftChars="0" w:left="720"/>
        <w:jc w:val="center"/>
        <w:rPr>
          <w:rFonts w:ascii="標楷體" w:eastAsia="標楷體" w:hAnsi="標楷體" w:cs="標楷體"/>
        </w:rPr>
      </w:pPr>
      <w:r w:rsidRPr="3C9BD590">
        <w:rPr>
          <w:rFonts w:ascii="標楷體" w:eastAsia="標楷體" w:hAnsi="標楷體" w:cs="標楷體"/>
        </w:rPr>
        <w:t>圖2.3</w:t>
      </w:r>
    </w:p>
    <w:p w14:paraId="37CB29E2" w14:textId="77777777" w:rsidR="0093221A" w:rsidRDefault="0093221A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br w:type="page"/>
      </w:r>
    </w:p>
    <w:p w14:paraId="11B9D662" w14:textId="162F8342" w:rsidR="0ECCF93C" w:rsidRPr="008C404A" w:rsidRDefault="79DCB390" w:rsidP="79DCB390">
      <w:pPr>
        <w:pStyle w:val="af1"/>
        <w:numPr>
          <w:ilvl w:val="0"/>
          <w:numId w:val="1"/>
        </w:numPr>
        <w:spacing w:before="240" w:after="240" w:line="360" w:lineRule="auto"/>
        <w:ind w:leftChars="0"/>
        <w:rPr>
          <w:rFonts w:ascii="標楷體" w:eastAsia="標楷體" w:hAnsi="標楷體" w:cs="標楷體"/>
          <w:b/>
          <w:bCs/>
          <w:color w:val="000000" w:themeColor="text1"/>
        </w:rPr>
      </w:pPr>
      <w:r w:rsidRPr="79DCB390">
        <w:rPr>
          <w:rFonts w:ascii="標楷體" w:eastAsia="標楷體" w:hAnsi="標楷體" w:cs="標楷體"/>
          <w:b/>
          <w:bCs/>
        </w:rPr>
        <w:lastRenderedPageBreak/>
        <w:t>追蹤：</w:t>
      </w:r>
    </w:p>
    <w:p w14:paraId="1D522824" w14:textId="77777777" w:rsidR="00BC7BF2" w:rsidRDefault="00BC7BF2" w:rsidP="00BC7BF2">
      <w:pPr>
        <w:pStyle w:val="l0"/>
        <w:numPr>
          <w:ilvl w:val="0"/>
          <w:numId w:val="1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from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</w:p>
    <w:p w14:paraId="645E9C64" w14:textId="77777777" w:rsidR="00BC7BF2" w:rsidRDefault="00BC7BF2" w:rsidP="00BC7BF2">
      <w:pPr>
        <w:pStyle w:val="l3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model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'yolov8n.pt</w:t>
      </w:r>
      <w:proofErr w:type="gram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task</w:t>
      </w:r>
      <w:proofErr w:type="gram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'detect'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2A31CD81" w14:textId="77777777" w:rsidR="00BC7BF2" w:rsidRDefault="00BC7BF2" w:rsidP="00BC7BF2">
      <w:pPr>
        <w:pStyle w:val="l7"/>
        <w:numPr>
          <w:ilvl w:val="0"/>
          <w:numId w:val="1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results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model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track</w:t>
      </w:r>
      <w:proofErr w:type="spellEnd"/>
      <w:proofErr w:type="gram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source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"1.mp4"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show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True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325C8AEE" w14:textId="4C7B1B3F" w:rsidR="79DCB390" w:rsidRPr="003346AB" w:rsidRDefault="003346AB" w:rsidP="3C9BD590">
      <w:pPr>
        <w:spacing w:before="240" w:after="240" w:line="360" w:lineRule="auto"/>
        <w:ind w:left="360"/>
        <w:jc w:val="center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27A9B991" wp14:editId="29F0F4CF">
            <wp:extent cx="5049796" cy="2960812"/>
            <wp:effectExtent l="0" t="0" r="0" b="0"/>
            <wp:docPr id="469916906" name="Picture 469916906" descr="请添加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796" cy="296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9BD590" w:rsidRPr="3C9BD590">
        <w:rPr>
          <w:rFonts w:ascii="標楷體" w:eastAsia="標楷體" w:hAnsi="標楷體" w:cs="標楷體"/>
        </w:rPr>
        <w:t>圖2.4</w:t>
      </w:r>
    </w:p>
    <w:p w14:paraId="4B6C6E9F" w14:textId="77777777" w:rsidR="0093221A" w:rsidRDefault="0093221A">
      <w:pPr>
        <w:rPr>
          <w:rFonts w:ascii="標楷體" w:eastAsia="標楷體" w:hAnsi="標楷體" w:cs="標楷體"/>
          <w:color w:val="000000" w:themeColor="text1"/>
        </w:rPr>
      </w:pPr>
      <w:r>
        <w:rPr>
          <w:rFonts w:ascii="標楷體" w:eastAsia="標楷體" w:hAnsi="標楷體" w:cs="標楷體"/>
          <w:color w:val="000000" w:themeColor="text1"/>
        </w:rPr>
        <w:br w:type="page"/>
      </w:r>
    </w:p>
    <w:p w14:paraId="16101298" w14:textId="6253C0EB" w:rsidR="0E14BDA3" w:rsidRDefault="79DCB390" w:rsidP="79DCB390">
      <w:pPr>
        <w:spacing w:line="360" w:lineRule="auto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lastRenderedPageBreak/>
        <w:t>(3) 訓練參數</w:t>
      </w:r>
      <w:r w:rsidR="00BA4A34">
        <w:rPr>
          <w:rFonts w:ascii="標楷體" w:eastAsia="標楷體" w:hAnsi="標楷體" w:cs="標楷體" w:hint="eastAsia"/>
          <w:color w:val="000000" w:themeColor="text1"/>
        </w:rPr>
        <w:t>[11]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803"/>
        <w:gridCol w:w="867"/>
        <w:gridCol w:w="5625"/>
      </w:tblGrid>
      <w:tr w:rsidR="79DCB390" w14:paraId="45F43996" w14:textId="77777777" w:rsidTr="79DCB390">
        <w:trPr>
          <w:trHeight w:val="330"/>
        </w:trPr>
        <w:tc>
          <w:tcPr>
            <w:tcW w:w="1803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1F0B5E9" w14:textId="456DC951" w:rsidR="79DCB390" w:rsidRDefault="79DCB390" w:rsidP="79DCB390">
            <w:r w:rsidRPr="79DCB390">
              <w:rPr>
                <w:rFonts w:ascii="Arial" w:eastAsia="Arial" w:hAnsi="Arial" w:cs="Arial"/>
                <w:b/>
                <w:bCs/>
                <w:color w:val="000000" w:themeColor="text1"/>
              </w:rPr>
              <w:t>Key</w:t>
            </w:r>
          </w:p>
        </w:tc>
        <w:tc>
          <w:tcPr>
            <w:tcW w:w="867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1EE2C1D" w14:textId="6292BAE7" w:rsidR="79DCB390" w:rsidRDefault="79DCB390" w:rsidP="79DCB390">
            <w:r w:rsidRPr="79DCB390">
              <w:rPr>
                <w:rFonts w:ascii="Arial" w:eastAsia="Arial" w:hAnsi="Arial" w:cs="Arial"/>
                <w:b/>
                <w:bCs/>
                <w:color w:val="000000" w:themeColor="text1"/>
              </w:rPr>
              <w:t>Value</w:t>
            </w:r>
          </w:p>
        </w:tc>
        <w:tc>
          <w:tcPr>
            <w:tcW w:w="56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2BB3B65" w14:textId="5015FDA8" w:rsidR="79DCB390" w:rsidRDefault="79DCB390" w:rsidP="79DCB390">
            <w:r w:rsidRPr="79DCB390">
              <w:rPr>
                <w:rFonts w:ascii="Arial" w:eastAsia="Arial" w:hAnsi="Arial" w:cs="Arial"/>
                <w:b/>
                <w:bCs/>
                <w:color w:val="000000" w:themeColor="text1"/>
              </w:rPr>
              <w:t>Description</w:t>
            </w:r>
          </w:p>
        </w:tc>
      </w:tr>
      <w:tr w:rsidR="79DCB390" w14:paraId="52B9D166" w14:textId="77777777" w:rsidTr="79DCB390">
        <w:trPr>
          <w:trHeight w:val="36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2901CB4" w14:textId="68243609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model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5A0CE43" w14:textId="1A268BB8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FC593FA" w14:textId="73C87F57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path to model file, i.e. yolov8n.pt, yolov8n.yaml</w:t>
            </w:r>
          </w:p>
        </w:tc>
      </w:tr>
      <w:tr w:rsidR="79DCB390" w14:paraId="056E9325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F8E42A4" w14:textId="3A3ECB53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data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1678B47" w14:textId="184CA68D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EC88921" w14:textId="3967BFE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path to data file, i.e. coco128.yaml</w:t>
            </w:r>
          </w:p>
        </w:tc>
      </w:tr>
      <w:tr w:rsidR="79DCB390" w14:paraId="1F9B7691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073434A" w14:textId="4F722A0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epochs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14F8F41" w14:textId="3A4B214B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100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83756A5" w14:textId="2B010026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number of epochs to train for</w:t>
            </w:r>
          </w:p>
        </w:tc>
      </w:tr>
      <w:tr w:rsidR="79DCB390" w14:paraId="0077FB36" w14:textId="77777777" w:rsidTr="79DCB390">
        <w:trPr>
          <w:trHeight w:val="36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674EE43" w14:textId="6F28E3C9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time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84B3C71" w14:textId="7FCFCBC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AEB7B31" w14:textId="1974E9C5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number of hours to train for, overrides epochs if supplied</w:t>
            </w:r>
          </w:p>
        </w:tc>
      </w:tr>
      <w:tr w:rsidR="79DCB390" w14:paraId="1EC94503" w14:textId="77777777" w:rsidTr="79DCB390">
        <w:trPr>
          <w:trHeight w:val="67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B33ABEE" w14:textId="2CE16038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patience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32EB318" w14:textId="71C9060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50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73FB523" w14:textId="405AB3C9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epochs to wait for no observable improvement for early stopping of training</w:t>
            </w:r>
          </w:p>
        </w:tc>
      </w:tr>
      <w:tr w:rsidR="79DCB390" w14:paraId="5B40D68C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375EF92" w14:textId="05FB4353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batch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63501FF" w14:textId="0F1E352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16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64376D6" w14:textId="2B631A3D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number of images per batch (-1 for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AutoBatch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>)</w:t>
            </w:r>
          </w:p>
        </w:tc>
      </w:tr>
      <w:tr w:rsidR="79DCB390" w14:paraId="2DFBDDD1" w14:textId="77777777" w:rsidTr="79DCB390">
        <w:trPr>
          <w:trHeight w:val="3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1B8709B" w14:textId="02EAEF36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imgsz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48A48E8C" w14:textId="47006050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640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69D7844" w14:textId="3CB52AD1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size of input images as integer</w:t>
            </w:r>
          </w:p>
        </w:tc>
      </w:tr>
      <w:tr w:rsidR="79DCB390" w14:paraId="2517A3A8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9AE9494" w14:textId="0F98DA16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save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D3A4CC9" w14:textId="48112E5D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759D749" w14:textId="7A79ACB3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save train checkpoints and predict results</w:t>
            </w:r>
          </w:p>
        </w:tc>
      </w:tr>
      <w:tr w:rsidR="79DCB390" w14:paraId="3EA7536D" w14:textId="77777777" w:rsidTr="79DCB390">
        <w:trPr>
          <w:trHeight w:val="6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F65C916" w14:textId="563BD5F7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save_period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6A288AF" w14:textId="46B3C225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-1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C7DDAB1" w14:textId="67A98C1E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Save checkpoint every x </w:t>
            </w:r>
            <w:proofErr w:type="gramStart"/>
            <w:r w:rsidRPr="79DCB390">
              <w:rPr>
                <w:rFonts w:ascii="Arial" w:eastAsia="Arial" w:hAnsi="Arial" w:cs="Arial"/>
                <w:color w:val="000000" w:themeColor="text1"/>
              </w:rPr>
              <w:t>epochs</w:t>
            </w:r>
            <w:proofErr w:type="gram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(disabled if &lt; 1)</w:t>
            </w:r>
          </w:p>
        </w:tc>
      </w:tr>
      <w:tr w:rsidR="79DCB390" w14:paraId="470A2AB9" w14:textId="77777777" w:rsidTr="79DCB390">
        <w:trPr>
          <w:trHeight w:val="28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58504057" w14:textId="1628472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cache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AAF2942" w14:textId="7859DC9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3FCF6C5" w14:textId="5127D50E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True/ram, disk or False. Use cache for data loading</w:t>
            </w:r>
          </w:p>
        </w:tc>
      </w:tr>
      <w:tr w:rsidR="79DCB390" w14:paraId="6B9B5A24" w14:textId="77777777" w:rsidTr="79DCB390">
        <w:trPr>
          <w:trHeight w:val="58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35A93B9" w14:textId="72AF64A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device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0CE4296" w14:textId="55AB9D8C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EDC100A" w14:textId="4A8AF5D2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device to run on, i.e.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cuda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device=0 or device=0,1,2,3 or device=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cpu</w:t>
            </w:r>
            <w:proofErr w:type="spellEnd"/>
          </w:p>
        </w:tc>
      </w:tr>
      <w:tr w:rsidR="79DCB390" w14:paraId="493496CB" w14:textId="77777777" w:rsidTr="79DCB390">
        <w:trPr>
          <w:trHeight w:val="6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8205199" w14:textId="786A05E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workers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FAD8B11" w14:textId="7289B1A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ED8F5F8" w14:textId="1DB869C8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number of worker threads for data loading (per RANK if DDP)</w:t>
            </w:r>
          </w:p>
        </w:tc>
      </w:tr>
      <w:tr w:rsidR="79DCB390" w14:paraId="52A8AAE0" w14:textId="77777777" w:rsidTr="79DCB390">
        <w:trPr>
          <w:trHeight w:val="6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615FC3A" w14:textId="7B87FDBA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project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19B8A12" w14:textId="5180486B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39006AF" w14:textId="4596E330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project name</w:t>
            </w:r>
          </w:p>
        </w:tc>
      </w:tr>
      <w:tr w:rsidR="79DCB390" w14:paraId="54DA3F9E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F4EF384" w14:textId="69F4721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3DC3014" w14:textId="52050E4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734AA34" w14:textId="39DF3289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experiment name</w:t>
            </w:r>
          </w:p>
        </w:tc>
      </w:tr>
      <w:tr w:rsidR="79DCB390" w14:paraId="1BF7FC3B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904D71A" w14:textId="0AC3F7F0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exist_ok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23E4C05" w14:textId="7F56B12A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C653455" w14:textId="2FFD4D93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whether to overwrite existing experiment</w:t>
            </w:r>
          </w:p>
        </w:tc>
      </w:tr>
      <w:tr w:rsidR="79DCB390" w14:paraId="243B52D6" w14:textId="77777777" w:rsidTr="79DCB390">
        <w:trPr>
          <w:trHeight w:val="6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595DE12" w14:textId="032A2F34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pretrained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BBD7725" w14:textId="6A007C8D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9A4D57A" w14:textId="5D851C13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(bool or str) whether to use a pretrained model (bool) or a model to load weights from (str)</w:t>
            </w:r>
          </w:p>
        </w:tc>
      </w:tr>
      <w:tr w:rsidR="79DCB390" w14:paraId="1883E74F" w14:textId="77777777" w:rsidTr="79DCB390">
        <w:trPr>
          <w:trHeight w:val="6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67E7C29" w14:textId="1C1BA5A9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optimizer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1C68B32" w14:textId="0F20D20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'auto'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76FA405" w14:textId="78263CF5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optimizer to use, choices</w:t>
            </w:r>
            <w:proofErr w:type="gramStart"/>
            <w:r w:rsidRPr="79DCB390">
              <w:rPr>
                <w:rFonts w:ascii="Arial" w:eastAsia="Arial" w:hAnsi="Arial" w:cs="Arial"/>
                <w:color w:val="000000" w:themeColor="text1"/>
              </w:rPr>
              <w:t>=[</w:t>
            </w:r>
            <w:proofErr w:type="gram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SGD, Adam,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Adamax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AdamW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, NAdam, RAdam,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RMSProp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>, auto]</w:t>
            </w:r>
          </w:p>
        </w:tc>
      </w:tr>
      <w:tr w:rsidR="79DCB390" w14:paraId="264C8736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BB7DF18" w14:textId="403A9BC4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verbose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94689E9" w14:textId="232CE0D0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BC9BAE2" w14:textId="08A2D27C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whether to print verbose output</w:t>
            </w:r>
          </w:p>
        </w:tc>
      </w:tr>
      <w:tr w:rsidR="79DCB390" w14:paraId="151DC891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BA05BEC" w14:textId="550F71E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seed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3B92FC1" w14:textId="4B42A97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8CE4E62" w14:textId="71A8D101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random seed for reproducibility</w:t>
            </w:r>
          </w:p>
        </w:tc>
      </w:tr>
      <w:tr w:rsidR="79DCB390" w14:paraId="55B2E3C2" w14:textId="77777777" w:rsidTr="79DCB390">
        <w:trPr>
          <w:trHeight w:val="3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17C55EF" w14:textId="4D0A806F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deterministic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9834E75" w14:textId="29DC612B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0C13422" w14:textId="174C08D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whether to enable deterministic mode</w:t>
            </w:r>
          </w:p>
        </w:tc>
      </w:tr>
      <w:tr w:rsidR="79DCB390" w14:paraId="137360A8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70B39A3" w14:textId="2843319A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single_cls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2745690" w14:textId="577E215B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A947205" w14:textId="20C6AA49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train multi-class data as </w:t>
            </w:r>
            <w:proofErr w:type="gramStart"/>
            <w:r w:rsidRPr="79DCB390">
              <w:rPr>
                <w:rFonts w:ascii="Arial" w:eastAsia="Arial" w:hAnsi="Arial" w:cs="Arial"/>
                <w:color w:val="000000" w:themeColor="text1"/>
              </w:rPr>
              <w:t>single-class</w:t>
            </w:r>
            <w:proofErr w:type="gramEnd"/>
          </w:p>
        </w:tc>
      </w:tr>
      <w:tr w:rsidR="79DCB390" w14:paraId="05566A88" w14:textId="77777777" w:rsidTr="79DCB390">
        <w:trPr>
          <w:trHeight w:val="6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09AEE71" w14:textId="425F86FD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rect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A6AEBE1" w14:textId="3A05B200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26CB298" w14:textId="3714DBAB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rectangular training with each batch collated for minimum padding</w:t>
            </w:r>
          </w:p>
        </w:tc>
      </w:tr>
      <w:tr w:rsidR="79DCB390" w14:paraId="57650182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39DB41B" w14:textId="55E58165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cos_lr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42AFC671" w14:textId="7685746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6E7F6FC" w14:textId="07E5A0FD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use cosine learning rate scheduler</w:t>
            </w:r>
          </w:p>
        </w:tc>
      </w:tr>
      <w:tr w:rsidR="79DCB390" w14:paraId="6F99AA7B" w14:textId="77777777" w:rsidTr="79DCB390">
        <w:trPr>
          <w:trHeight w:val="6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05673FB" w14:textId="63A7010E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close_mosaic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65310AC" w14:textId="1F8D935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B99D5C0" w14:textId="7893980F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(int) disable mosaic augmentation for final epochs (0 to disable)</w:t>
            </w:r>
          </w:p>
        </w:tc>
      </w:tr>
      <w:tr w:rsidR="79DCB390" w14:paraId="3DD34D0A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52155F4" w14:textId="5DAD8710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resume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D2363D9" w14:textId="301B39A0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37E3B6C" w14:textId="715609EB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resume training from last checkpoint</w:t>
            </w:r>
          </w:p>
        </w:tc>
      </w:tr>
      <w:tr w:rsidR="79DCB390" w14:paraId="3E0263D9" w14:textId="77777777" w:rsidTr="79DCB390">
        <w:trPr>
          <w:trHeight w:val="6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2673B77" w14:textId="59B2CD9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amp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87B55B2" w14:textId="5E2A99D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D73485D" w14:textId="5A5A6D0F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Automatic Mixed Precision (AMP) training, choices</w:t>
            </w:r>
            <w:proofErr w:type="gramStart"/>
            <w:r w:rsidRPr="79DCB390">
              <w:rPr>
                <w:rFonts w:ascii="Arial" w:eastAsia="Arial" w:hAnsi="Arial" w:cs="Arial"/>
                <w:color w:val="000000" w:themeColor="text1"/>
              </w:rPr>
              <w:t>=[</w:t>
            </w:r>
            <w:proofErr w:type="gramEnd"/>
            <w:r w:rsidRPr="79DCB390">
              <w:rPr>
                <w:rFonts w:ascii="Arial" w:eastAsia="Arial" w:hAnsi="Arial" w:cs="Arial"/>
                <w:color w:val="000000" w:themeColor="text1"/>
              </w:rPr>
              <w:t>True, False]</w:t>
            </w:r>
          </w:p>
        </w:tc>
      </w:tr>
      <w:tr w:rsidR="79DCB390" w14:paraId="155EF92D" w14:textId="77777777" w:rsidTr="79DCB390">
        <w:trPr>
          <w:trHeight w:val="6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BAB9E16" w14:textId="43E2EC2A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fraction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729F645" w14:textId="65DEF894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DF6B4A0" w14:textId="2F34BC2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dataset fraction to train on (default is 1.0, all images in train set)</w:t>
            </w:r>
          </w:p>
        </w:tc>
      </w:tr>
      <w:tr w:rsidR="79DCB390" w14:paraId="08B99C48" w14:textId="77777777" w:rsidTr="79DCB390">
        <w:trPr>
          <w:trHeight w:val="6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718AF64" w14:textId="58F5D5E9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lastRenderedPageBreak/>
              <w:t>profile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B2C8261" w14:textId="23A6B7C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9A3E5AF" w14:textId="66AC5F0E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profile ONNX and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TensorRT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speeds during training for loggers</w:t>
            </w:r>
          </w:p>
        </w:tc>
      </w:tr>
      <w:tr w:rsidR="79DCB390" w14:paraId="7D31BBC1" w14:textId="77777777" w:rsidTr="79DCB390">
        <w:trPr>
          <w:trHeight w:val="67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3CD33D8" w14:textId="6A43E3EF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freeze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F7029C9" w14:textId="7F25D698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None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3486003" w14:textId="31FAC0E0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(int or list, optional) freeze first n layers, or freeze list of layer indices during training</w:t>
            </w:r>
          </w:p>
        </w:tc>
      </w:tr>
      <w:tr w:rsidR="79DCB390" w14:paraId="62731E30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404C5FD" w14:textId="4299286F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lr0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692FE09" w14:textId="4FBAD0A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0.01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0D46500" w14:textId="0712C6A9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initial learning rate (i.e. SGD=1E-2, Adam=1E-3)</w:t>
            </w:r>
          </w:p>
        </w:tc>
      </w:tr>
      <w:tr w:rsidR="79DCB390" w14:paraId="3025CF5F" w14:textId="77777777" w:rsidTr="79DCB390">
        <w:trPr>
          <w:trHeight w:val="36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F8EF379" w14:textId="2C922E0A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lrf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7779E55" w14:textId="724E08E3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0.01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D870A85" w14:textId="3F6467DA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final learning rate (lr0 *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lrf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>)</w:t>
            </w:r>
          </w:p>
        </w:tc>
      </w:tr>
      <w:tr w:rsidR="79DCB390" w14:paraId="78E9B255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9B89EA5" w14:textId="614ED53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momentum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925C248" w14:textId="73A7881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0.937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5F62F670" w14:textId="59594E6A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SGD momentum/Adam beta1</w:t>
            </w:r>
          </w:p>
        </w:tc>
      </w:tr>
      <w:tr w:rsidR="79DCB390" w14:paraId="25AE5CDB" w14:textId="77777777" w:rsidTr="79DCB390">
        <w:trPr>
          <w:trHeight w:val="3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49B6500" w14:textId="5909564D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weight_decay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9800E22" w14:textId="6FF19CBC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0.0005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4A6C4B0" w14:textId="6515E90A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optimizer weight decay 5e-4</w:t>
            </w:r>
          </w:p>
        </w:tc>
      </w:tr>
      <w:tr w:rsidR="79DCB390" w14:paraId="71788D58" w14:textId="77777777" w:rsidTr="79DCB390">
        <w:trPr>
          <w:trHeight w:val="6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3A7C0C6A" w14:textId="539062E4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warmup_epochs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A054ADC" w14:textId="1600C5CF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2E3026A" w14:textId="7FD6F0CD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warmup epochs (fractions ok)</w:t>
            </w:r>
          </w:p>
        </w:tc>
      </w:tr>
      <w:tr w:rsidR="79DCB390" w14:paraId="22A23FED" w14:textId="77777777" w:rsidTr="79DCB390">
        <w:trPr>
          <w:trHeight w:val="3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40D94FAD" w14:textId="3AAFC607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warmup_momentum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4156A6D" w14:textId="012B8ED5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0.8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E13697C" w14:textId="2A09F4FE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warmup initial momentum</w:t>
            </w:r>
          </w:p>
        </w:tc>
      </w:tr>
      <w:tr w:rsidR="79DCB390" w14:paraId="19F40195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1CC92E0" w14:textId="50E3FABF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warmup_bias_lr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1C85F9B" w14:textId="207CB7F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0.1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8AC8A0F" w14:textId="256B9E41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warmup initial bias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lr</w:t>
            </w:r>
            <w:proofErr w:type="spellEnd"/>
          </w:p>
        </w:tc>
      </w:tr>
      <w:tr w:rsidR="79DCB390" w14:paraId="1DDAC84D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7DFC24D8" w14:textId="06228CB5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box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E1C3447" w14:textId="03B970C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7.5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4EE53214" w14:textId="5EA02361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box loss gain</w:t>
            </w:r>
          </w:p>
        </w:tc>
      </w:tr>
      <w:tr w:rsidR="79DCB390" w14:paraId="605551C9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5A4386C" w14:textId="384EFD38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cls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443A484" w14:textId="5238CBBB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0.5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9B3D3C0" w14:textId="62AE7FEA" w:rsidR="79DCB390" w:rsidRDefault="79DCB390" w:rsidP="79DCB390"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cls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loss gain (scale with pixels)</w:t>
            </w:r>
          </w:p>
        </w:tc>
      </w:tr>
      <w:tr w:rsidR="79DCB390" w14:paraId="45A70A70" w14:textId="77777777" w:rsidTr="79DCB390">
        <w:trPr>
          <w:trHeight w:val="6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FF96433" w14:textId="3EF43E07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dfl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5EE5EFA3" w14:textId="60481BA9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1.5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C85CBC8" w14:textId="2CF6B06D" w:rsidR="79DCB390" w:rsidRDefault="79DCB390" w:rsidP="79DCB390"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dfl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loss gain</w:t>
            </w:r>
          </w:p>
        </w:tc>
      </w:tr>
      <w:tr w:rsidR="79DCB390" w14:paraId="220EAB10" w14:textId="77777777" w:rsidTr="79DCB390">
        <w:trPr>
          <w:trHeight w:val="34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00D6D40" w14:textId="12BD81F3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pose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CB6D488" w14:textId="531F7C37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12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FA7CEFC" w14:textId="22B8B38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pose loss gain (pose-only)</w:t>
            </w:r>
          </w:p>
        </w:tc>
      </w:tr>
      <w:tr w:rsidR="79DCB390" w14:paraId="405E4050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074599F1" w14:textId="7BFCCA69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kobj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9AE612A" w14:textId="6CD71916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1BCED49" w14:textId="23834FAF" w:rsidR="79DCB390" w:rsidRDefault="79DCB390" w:rsidP="79DCB390"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keypoint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obj loss gain (pose-only)</w:t>
            </w:r>
          </w:p>
        </w:tc>
      </w:tr>
      <w:tr w:rsidR="79DCB390" w14:paraId="0E8E7CDA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6AE1BDAC" w14:textId="12638E17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label_smoothing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06C99B3" w14:textId="68CFE4E3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405E45A4" w14:textId="2DC45C1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label smoothing (fraction)</w:t>
            </w:r>
          </w:p>
        </w:tc>
      </w:tr>
      <w:tr w:rsidR="79DCB390" w14:paraId="64CA9F54" w14:textId="77777777" w:rsidTr="79DCB390">
        <w:trPr>
          <w:trHeight w:val="3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D26184C" w14:textId="1D351562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nbs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385F0CCB" w14:textId="05D6165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64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07DB105" w14:textId="570B79A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nominal batch size</w:t>
            </w:r>
          </w:p>
        </w:tc>
      </w:tr>
      <w:tr w:rsidR="79DCB390" w14:paraId="1A544AE0" w14:textId="77777777" w:rsidTr="79DCB390">
        <w:trPr>
          <w:trHeight w:val="3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503D7A0" w14:textId="361E6AA0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overlap_mask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51C14F67" w14:textId="56A1A372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5DE2885C" w14:textId="1F12B017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masks should overlap during training (segment train only)</w:t>
            </w:r>
          </w:p>
        </w:tc>
      </w:tr>
      <w:tr w:rsidR="79DCB390" w14:paraId="6F71E423" w14:textId="77777777" w:rsidTr="79DCB390">
        <w:trPr>
          <w:trHeight w:val="3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4148DDD" w14:textId="3BB62D10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mask_ratio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2D308085" w14:textId="558A2E5A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69E37B0B" w14:textId="52C8813F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mask 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downsample</w:t>
            </w:r>
            <w:proofErr w:type="spellEnd"/>
            <w:r w:rsidRPr="79DCB390">
              <w:rPr>
                <w:rFonts w:ascii="Arial" w:eastAsia="Arial" w:hAnsi="Arial" w:cs="Arial"/>
                <w:color w:val="000000" w:themeColor="text1"/>
              </w:rPr>
              <w:t xml:space="preserve"> ratio (segment train only)</w:t>
            </w:r>
          </w:p>
        </w:tc>
      </w:tr>
      <w:tr w:rsidR="79DCB390" w14:paraId="0B2E88FC" w14:textId="77777777" w:rsidTr="79DCB390">
        <w:trPr>
          <w:trHeight w:val="30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0069C965" w14:textId="112A9461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dropout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793A9B44" w14:textId="0A45436E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0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9BBD5EE" w14:textId="48CBA2C8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use dropout regularization (classify train only)</w:t>
            </w:r>
          </w:p>
        </w:tc>
      </w:tr>
      <w:tr w:rsidR="79DCB390" w14:paraId="733D212E" w14:textId="77777777" w:rsidTr="79DCB390">
        <w:trPr>
          <w:trHeight w:val="315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53E1824" w14:textId="2A64EEFF" w:rsidR="79DCB390" w:rsidRDefault="79DCB390" w:rsidP="79DCB390">
            <w:proofErr w:type="spellStart"/>
            <w:r w:rsidRPr="79DCB390">
              <w:rPr>
                <w:color w:val="000000" w:themeColor="text1"/>
                <w:sz w:val="20"/>
                <w:szCs w:val="20"/>
              </w:rPr>
              <w:t>val</w:t>
            </w:r>
            <w:proofErr w:type="spellEnd"/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4EB28016" w14:textId="4BFE5A7D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TRUE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</w:tcPr>
          <w:p w14:paraId="1463358E" w14:textId="71D76AD4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validate/test during training</w:t>
            </w:r>
          </w:p>
        </w:tc>
      </w:tr>
      <w:tr w:rsidR="79DCB390" w14:paraId="46B2637D" w14:textId="77777777" w:rsidTr="79DCB390">
        <w:trPr>
          <w:trHeight w:val="330"/>
        </w:trPr>
        <w:tc>
          <w:tcPr>
            <w:tcW w:w="1803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5E9944F4" w14:textId="5CFEF89A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plots</w:t>
            </w:r>
          </w:p>
        </w:tc>
        <w:tc>
          <w:tcPr>
            <w:tcW w:w="867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164959B4" w14:textId="05F0DBFF" w:rsidR="79DCB390" w:rsidRDefault="79DCB390" w:rsidP="79DCB390">
            <w:r w:rsidRPr="79DCB390">
              <w:rPr>
                <w:color w:val="000000" w:themeColor="text1"/>
                <w:sz w:val="20"/>
                <w:szCs w:val="20"/>
              </w:rPr>
              <w:t>FALSE</w:t>
            </w:r>
          </w:p>
        </w:tc>
        <w:tc>
          <w:tcPr>
            <w:tcW w:w="5625" w:type="dxa"/>
            <w:tcBorders>
              <w:left w:val="nil"/>
              <w:bottom w:val="nil"/>
              <w:right w:val="nil"/>
            </w:tcBorders>
            <w:shd w:val="clear" w:color="auto" w:fill="F6F8FA"/>
            <w:tcMar>
              <w:top w:w="15" w:type="dxa"/>
              <w:left w:w="15" w:type="dxa"/>
              <w:right w:w="15" w:type="dxa"/>
            </w:tcMar>
          </w:tcPr>
          <w:p w14:paraId="29433D4D" w14:textId="364D27B2" w:rsidR="79DCB390" w:rsidRDefault="79DCB390" w:rsidP="79DCB390">
            <w:r w:rsidRPr="79DCB390">
              <w:rPr>
                <w:rFonts w:ascii="Arial" w:eastAsia="Arial" w:hAnsi="Arial" w:cs="Arial"/>
                <w:color w:val="000000" w:themeColor="text1"/>
              </w:rPr>
              <w:t>save plots and images during train/</w:t>
            </w:r>
            <w:proofErr w:type="spellStart"/>
            <w:r w:rsidRPr="79DCB390">
              <w:rPr>
                <w:rFonts w:ascii="Arial" w:eastAsia="Arial" w:hAnsi="Arial" w:cs="Arial"/>
                <w:color w:val="000000" w:themeColor="text1"/>
              </w:rPr>
              <w:t>val</w:t>
            </w:r>
            <w:proofErr w:type="spellEnd"/>
          </w:p>
        </w:tc>
      </w:tr>
    </w:tbl>
    <w:p w14:paraId="00000092" w14:textId="1CE95189" w:rsidR="005938D1" w:rsidRDefault="005938D1" w:rsidP="79DCB390">
      <w:pPr>
        <w:spacing w:line="360" w:lineRule="auto"/>
        <w:jc w:val="center"/>
        <w:rPr>
          <w:rFonts w:ascii="標楷體" w:eastAsia="標楷體" w:hAnsi="標楷體" w:cs="標楷體"/>
          <w:b/>
          <w:bCs/>
          <w:sz w:val="32"/>
          <w:szCs w:val="32"/>
        </w:rPr>
      </w:pPr>
    </w:p>
    <w:p w14:paraId="6A550722" w14:textId="205138BD" w:rsidR="79DCB390" w:rsidRDefault="79DCB390">
      <w:r>
        <w:br w:type="page"/>
      </w:r>
    </w:p>
    <w:p w14:paraId="00000093" w14:textId="21B88316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參、</w:t>
      </w:r>
      <w:r w:rsidRPr="79DCB390">
        <w:rPr>
          <w:rFonts w:ascii="標楷體" w:eastAsia="標楷體" w:hAnsi="標楷體" w:cs="標楷體"/>
          <w:b/>
          <w:bCs/>
          <w:color w:val="000000" w:themeColor="text1"/>
          <w:sz w:val="32"/>
          <w:szCs w:val="32"/>
        </w:rPr>
        <w:t>研究方法與步驟</w:t>
      </w:r>
    </w:p>
    <w:p w14:paraId="00000094" w14:textId="7C30143B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t>3.1 資料集與圖像處理</w:t>
      </w:r>
    </w:p>
    <w:p w14:paraId="4BAF94D8" w14:textId="5C8846BC" w:rsidR="005938D1" w:rsidRDefault="79DCB390" w:rsidP="79DCB390">
      <w:pPr>
        <w:spacing w:line="360" w:lineRule="auto"/>
        <w:ind w:firstLine="72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為了增加物件偵測的辨識率，本研究在初步實驗時使用了三種不同物件的資料，每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個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物件都有90張有標記的圖像作為訓練集，總計270張有標記的圖片作為我們的訓練集，將圖片進行手動標記並標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註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類別。</w:t>
      </w:r>
    </w:p>
    <w:p w14:paraId="44866951" w14:textId="2BB60ECE" w:rsidR="005938D1" w:rsidRDefault="79DCB390" w:rsidP="79DCB390">
      <w:pPr>
        <w:spacing w:line="360" w:lineRule="auto"/>
        <w:ind w:firstLine="720"/>
        <w:rPr>
          <w:rFonts w:ascii="標楷體" w:eastAsia="標楷體" w:hAnsi="標楷體" w:cs="標楷體"/>
          <w:color w:val="000000" w:themeColor="text1"/>
        </w:rPr>
      </w:pPr>
      <w:r w:rsidRPr="79DCB390">
        <w:rPr>
          <w:rFonts w:ascii="標楷體" w:eastAsia="標楷體" w:hAnsi="標楷體" w:cs="標楷體"/>
          <w:color w:val="000000" w:themeColor="text1"/>
        </w:rPr>
        <w:t>使用到的工具有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robotflow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(圖3.1)和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labelImg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(圖3.2)。在使用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robotflow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進行圖像標記時最方便的地方是它能夠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在線上訓練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模型，也可以在標記圖片時輔助標記，更重要的是能夠倒出Yolo所需的格式，且不需要撰寫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yaml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檔。在標記圖像時使用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labelimg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會自動將重複過的名稱列出，可以直接用滑鼠點選，儲存時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labelimg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會使用XML格式來儲存相關的標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註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資訊，在使用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labelimg</w:t>
      </w:r>
      <w:proofErr w:type="spellEnd"/>
      <w:r w:rsidRPr="79DCB390">
        <w:rPr>
          <w:rFonts w:ascii="標楷體" w:eastAsia="標楷體" w:hAnsi="標楷體" w:cs="標楷體"/>
          <w:color w:val="000000" w:themeColor="text1"/>
        </w:rPr>
        <w:t>時，它會自動檢查目錄下是否有對應的XML標</w:t>
      </w:r>
      <w:proofErr w:type="gramStart"/>
      <w:r w:rsidRPr="79DCB390">
        <w:rPr>
          <w:rFonts w:ascii="標楷體" w:eastAsia="標楷體" w:hAnsi="標楷體" w:cs="標楷體"/>
          <w:color w:val="000000" w:themeColor="text1"/>
        </w:rPr>
        <w:t>註</w:t>
      </w:r>
      <w:proofErr w:type="gramEnd"/>
      <w:r w:rsidRPr="79DCB390">
        <w:rPr>
          <w:rFonts w:ascii="標楷體" w:eastAsia="標楷體" w:hAnsi="標楷體" w:cs="標楷體"/>
          <w:color w:val="000000" w:themeColor="text1"/>
        </w:rPr>
        <w:t>檔，並自動顯示出來。最後會將標記好的資料集放入模型進行訓練。</w:t>
      </w:r>
    </w:p>
    <w:p w14:paraId="415FE028" w14:textId="7B5625F3" w:rsidR="79DCB390" w:rsidRDefault="79DCB390" w:rsidP="79DCB390">
      <w:pPr>
        <w:spacing w:line="360" w:lineRule="auto"/>
        <w:jc w:val="center"/>
        <w:rPr>
          <w:rFonts w:ascii="標楷體" w:eastAsia="標楷體" w:hAnsi="標楷體" w:cs="標楷體"/>
          <w:color w:val="000000" w:themeColor="text1"/>
        </w:rPr>
      </w:pPr>
      <w:r>
        <w:rPr>
          <w:noProof/>
        </w:rPr>
        <w:drawing>
          <wp:inline distT="0" distB="0" distL="0" distR="0" wp14:anchorId="742F62B6" wp14:editId="35E63DBF">
            <wp:extent cx="5266730" cy="2127183"/>
            <wp:effectExtent l="0" t="0" r="0" b="6985"/>
            <wp:docPr id="828033313" name="Picture 82803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730" cy="212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9DCB390">
        <w:rPr>
          <w:rFonts w:ascii="標楷體" w:eastAsia="標楷體" w:hAnsi="標楷體" w:cs="標楷體"/>
          <w:color w:val="000000" w:themeColor="text1"/>
        </w:rPr>
        <w:t xml:space="preserve">圖3.1、 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robotflow</w:t>
      </w:r>
      <w:proofErr w:type="spellEnd"/>
    </w:p>
    <w:p w14:paraId="413D76C7" w14:textId="2B10C788" w:rsidR="79DCB390" w:rsidRDefault="79DCB390" w:rsidP="79DCB390">
      <w:pPr>
        <w:spacing w:line="360" w:lineRule="auto"/>
        <w:jc w:val="center"/>
        <w:rPr>
          <w:rFonts w:ascii="標楷體" w:eastAsia="標楷體" w:hAnsi="標楷體" w:cs="標楷體"/>
          <w:color w:val="000000" w:themeColor="text1"/>
        </w:rPr>
      </w:pPr>
      <w:r>
        <w:rPr>
          <w:noProof/>
        </w:rPr>
        <w:drawing>
          <wp:inline distT="0" distB="0" distL="0" distR="0" wp14:anchorId="014A5D03" wp14:editId="7647A733">
            <wp:extent cx="5295375" cy="2261937"/>
            <wp:effectExtent l="0" t="0" r="635" b="5080"/>
            <wp:docPr id="1433334592" name="Picture 1433334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75"/>
                    <a:stretch>
                      <a:fillRect/>
                    </a:stretch>
                  </pic:blipFill>
                  <pic:spPr>
                    <a:xfrm>
                      <a:off x="0" y="0"/>
                      <a:ext cx="5295375" cy="2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9DCB390">
        <w:rPr>
          <w:rFonts w:ascii="標楷體" w:eastAsia="標楷體" w:hAnsi="標楷體" w:cs="標楷體"/>
          <w:color w:val="000000" w:themeColor="text1"/>
        </w:rPr>
        <w:t xml:space="preserve">圖3.2、 </w:t>
      </w:r>
      <w:proofErr w:type="spellStart"/>
      <w:r w:rsidRPr="79DCB390">
        <w:rPr>
          <w:rFonts w:ascii="標楷體" w:eastAsia="標楷體" w:hAnsi="標楷體" w:cs="標楷體"/>
          <w:color w:val="000000" w:themeColor="text1"/>
        </w:rPr>
        <w:t>labelImg</w:t>
      </w:r>
      <w:proofErr w:type="spellEnd"/>
    </w:p>
    <w:p w14:paraId="000000A7" w14:textId="7784BB15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3.2 模型訓練</w:t>
      </w:r>
      <w:r w:rsidR="00413B4D">
        <w:rPr>
          <w:rFonts w:ascii="標楷體" w:eastAsia="標楷體" w:hAnsi="標楷體" w:cs="標楷體" w:hint="eastAsia"/>
          <w:b/>
          <w:bCs/>
          <w:sz w:val="32"/>
          <w:szCs w:val="32"/>
        </w:rPr>
        <w:t>[</w:t>
      </w:r>
      <w:r w:rsidR="00413B4D">
        <w:rPr>
          <w:rFonts w:ascii="標楷體" w:eastAsia="標楷體" w:hAnsi="標楷體" w:cs="標楷體"/>
          <w:b/>
          <w:bCs/>
          <w:sz w:val="32"/>
          <w:szCs w:val="32"/>
        </w:rPr>
        <w:t>12]</w:t>
      </w:r>
    </w:p>
    <w:p w14:paraId="162B4B3A" w14:textId="1CD45783" w:rsidR="003569BD" w:rsidRDefault="00702B54" w:rsidP="00F6070F">
      <w:pPr>
        <w:spacing w:line="360" w:lineRule="auto"/>
        <w:ind w:firstLine="360"/>
        <w:jc w:val="both"/>
        <w:rPr>
          <w:rFonts w:ascii="標楷體" w:eastAsia="標楷體" w:hAnsi="標楷體" w:cs="標楷體"/>
          <w:color w:val="000000" w:themeColor="text1"/>
        </w:rPr>
      </w:pPr>
      <w:r>
        <w:rPr>
          <w:rFonts w:ascii="標楷體" w:eastAsia="標楷體" w:hAnsi="標楷體" w:cs="標楷體" w:hint="eastAsia"/>
        </w:rPr>
        <w:t>相較Volo前幾版的程式碼，第8版的相對較少，且因為本研究執行環境為Windows而非工作站等級的電腦，故需要</w:t>
      </w:r>
      <w:r w:rsidR="00A47ED8">
        <w:rPr>
          <w:rFonts w:ascii="標楷體" w:eastAsia="標楷體" w:hAnsi="標楷體" w:cs="標楷體" w:hint="eastAsia"/>
        </w:rPr>
        <w:t>在</w:t>
      </w:r>
      <w:r w:rsidR="00A47ED8">
        <w:rPr>
          <w:rFonts w:ascii="標楷體" w:eastAsia="標楷體" w:hAnsi="標楷體" w:cs="標楷體" w:hint="eastAsia"/>
          <w:color w:val="000000" w:themeColor="text1"/>
        </w:rPr>
        <w:t>程式碼(</w:t>
      </w:r>
      <w:r w:rsidR="00A47ED8" w:rsidRPr="79DCB390">
        <w:rPr>
          <w:rFonts w:ascii="標楷體" w:eastAsia="標楷體" w:hAnsi="標楷體" w:cs="標楷體"/>
          <w:color w:val="000000" w:themeColor="text1"/>
        </w:rPr>
        <w:t>圖3.</w:t>
      </w:r>
      <w:r w:rsidR="00A47ED8">
        <w:rPr>
          <w:rFonts w:ascii="標楷體" w:eastAsia="標楷體" w:hAnsi="標楷體" w:cs="標楷體" w:hint="eastAsia"/>
          <w:color w:val="000000" w:themeColor="text1"/>
        </w:rPr>
        <w:t>3)中加入</w:t>
      </w:r>
      <w:r w:rsidR="00C04872" w:rsidRPr="00C04872">
        <w:rPr>
          <w:rFonts w:ascii="標楷體" w:eastAsia="標楷體" w:hAnsi="標楷體" w:cs="標楷體" w:hint="eastAsia"/>
          <w:color w:val="000000" w:themeColor="text1"/>
        </w:rPr>
        <w:t>多執行</w:t>
      </w:r>
      <w:proofErr w:type="gramStart"/>
      <w:r w:rsidR="00C04872" w:rsidRPr="00C04872">
        <w:rPr>
          <w:rFonts w:ascii="標楷體" w:eastAsia="標楷體" w:hAnsi="標楷體" w:cs="標楷體" w:hint="eastAsia"/>
          <w:color w:val="000000" w:themeColor="text1"/>
        </w:rPr>
        <w:t>緒</w:t>
      </w:r>
      <w:proofErr w:type="gramEnd"/>
      <w:r w:rsidR="00C04872" w:rsidRPr="00C04872">
        <w:rPr>
          <w:rFonts w:ascii="標楷體" w:eastAsia="標楷體" w:hAnsi="標楷體" w:cs="標楷體" w:hint="eastAsia"/>
          <w:color w:val="000000" w:themeColor="text1"/>
        </w:rPr>
        <w:t>套件</w:t>
      </w:r>
      <w:r w:rsidR="00755BB3">
        <w:rPr>
          <w:rFonts w:ascii="標楷體" w:eastAsia="標楷體" w:hAnsi="標楷體" w:cs="標楷體" w:hint="eastAsia"/>
          <w:color w:val="000000" w:themeColor="text1"/>
        </w:rPr>
        <w:t>和i</w:t>
      </w:r>
      <w:r w:rsidR="00755BB3">
        <w:rPr>
          <w:rFonts w:ascii="標楷體" w:eastAsia="標楷體" w:hAnsi="標楷體" w:cs="標楷體"/>
          <w:color w:val="000000" w:themeColor="text1"/>
        </w:rPr>
        <w:t>f</w:t>
      </w:r>
      <w:r w:rsidR="00755BB3">
        <w:rPr>
          <w:rFonts w:ascii="標楷體" w:eastAsia="標楷體" w:hAnsi="標楷體" w:cs="標楷體" w:hint="eastAsia"/>
          <w:color w:val="000000" w:themeColor="text1"/>
        </w:rPr>
        <w:t>設定，</w:t>
      </w:r>
      <w:r w:rsidR="00672609">
        <w:rPr>
          <w:rFonts w:ascii="標楷體" w:eastAsia="標楷體" w:hAnsi="標楷體" w:cs="標楷體" w:hint="eastAsia"/>
          <w:color w:val="000000" w:themeColor="text1"/>
        </w:rPr>
        <w:t>避免</w:t>
      </w:r>
      <w:r w:rsidR="00755BB3">
        <w:rPr>
          <w:rFonts w:ascii="標楷體" w:eastAsia="標楷體" w:hAnsi="標楷體" w:cs="標楷體" w:hint="eastAsia"/>
          <w:color w:val="000000" w:themeColor="text1"/>
        </w:rPr>
        <w:t>程式</w:t>
      </w:r>
      <w:r w:rsidR="00672609">
        <w:rPr>
          <w:rFonts w:ascii="標楷體" w:eastAsia="標楷體" w:hAnsi="標楷體" w:cs="標楷體" w:hint="eastAsia"/>
          <w:color w:val="000000" w:themeColor="text1"/>
        </w:rPr>
        <w:t>當掉。</w:t>
      </w:r>
      <w:r w:rsidR="002912AF">
        <w:rPr>
          <w:rFonts w:ascii="標楷體" w:eastAsia="標楷體" w:hAnsi="標楷體" w:cs="標楷體" w:hint="eastAsia"/>
          <w:color w:val="000000" w:themeColor="text1"/>
        </w:rPr>
        <w:t>然後</w:t>
      </w:r>
      <w:r w:rsidR="00635CC8">
        <w:rPr>
          <w:rFonts w:ascii="標楷體" w:eastAsia="標楷體" w:hAnsi="標楷體" w:cs="標楷體" w:hint="eastAsia"/>
          <w:color w:val="000000" w:themeColor="text1"/>
        </w:rPr>
        <w:t>，</w:t>
      </w:r>
      <w:r w:rsidR="00ED58AA">
        <w:rPr>
          <w:rFonts w:ascii="標楷體" w:eastAsia="標楷體" w:hAnsi="標楷體" w:cs="標楷體" w:hint="eastAsia"/>
          <w:color w:val="000000" w:themeColor="text1"/>
        </w:rPr>
        <w:t>載</w:t>
      </w:r>
      <w:r w:rsidR="006C7125">
        <w:rPr>
          <w:rFonts w:ascii="標楷體" w:eastAsia="標楷體" w:hAnsi="標楷體" w:cs="標楷體" w:hint="eastAsia"/>
          <w:color w:val="000000" w:themeColor="text1"/>
        </w:rPr>
        <w:t>入預訓練模型</w:t>
      </w:r>
      <w:r w:rsidR="00ED58AA">
        <w:rPr>
          <w:rFonts w:ascii="標楷體" w:eastAsia="標楷體" w:hAnsi="標楷體" w:cs="標楷體" w:hint="eastAsia"/>
          <w:color w:val="000000" w:themeColor="text1"/>
        </w:rPr>
        <w:t>(</w:t>
      </w:r>
      <w:r w:rsidR="00ED58AA" w:rsidRPr="00ED58AA">
        <w:rPr>
          <w:rFonts w:ascii="標楷體" w:eastAsia="標楷體" w:hAnsi="標楷體" w:cs="標楷體"/>
          <w:color w:val="000000" w:themeColor="text1"/>
        </w:rPr>
        <w:t>yolov8n.pt</w:t>
      </w:r>
      <w:r w:rsidR="00ED58AA">
        <w:rPr>
          <w:rFonts w:ascii="標楷體" w:eastAsia="標楷體" w:hAnsi="標楷體" w:cs="標楷體" w:hint="eastAsia"/>
          <w:color w:val="000000" w:themeColor="text1"/>
        </w:rPr>
        <w:t>)，</w:t>
      </w:r>
      <w:r w:rsidR="00A22E10">
        <w:rPr>
          <w:rFonts w:ascii="標楷體" w:eastAsia="標楷體" w:hAnsi="標楷體" w:cs="標楷體" w:hint="eastAsia"/>
          <w:color w:val="000000" w:themeColor="text1"/>
        </w:rPr>
        <w:t>最後開始</w:t>
      </w:r>
      <w:r w:rsidR="003C40B8">
        <w:rPr>
          <w:rFonts w:ascii="標楷體" w:eastAsia="標楷體" w:hAnsi="標楷體" w:cs="標楷體" w:hint="eastAsia"/>
          <w:color w:val="000000" w:themeColor="text1"/>
        </w:rPr>
        <w:t>設定</w:t>
      </w:r>
      <w:r w:rsidR="00A22E10">
        <w:rPr>
          <w:rFonts w:ascii="標楷體" w:eastAsia="標楷體" w:hAnsi="標楷體" w:cs="標楷體" w:hint="eastAsia"/>
          <w:color w:val="000000" w:themeColor="text1"/>
        </w:rPr>
        <w:t>訓練</w:t>
      </w:r>
      <w:r w:rsidR="003C40B8">
        <w:rPr>
          <w:rFonts w:ascii="標楷體" w:eastAsia="標楷體" w:hAnsi="標楷體" w:cs="標楷體" w:hint="eastAsia"/>
          <w:color w:val="000000" w:themeColor="text1"/>
        </w:rPr>
        <w:t>參數</w:t>
      </w:r>
      <w:r w:rsidR="00A22E10">
        <w:rPr>
          <w:rFonts w:ascii="標楷體" w:eastAsia="標楷體" w:hAnsi="標楷體" w:cs="標楷體" w:hint="eastAsia"/>
          <w:color w:val="000000" w:themeColor="text1"/>
        </w:rPr>
        <w:t>，</w:t>
      </w:r>
      <w:r w:rsidR="00D40001">
        <w:rPr>
          <w:rFonts w:ascii="標楷體" w:eastAsia="標楷體" w:hAnsi="標楷體" w:cs="標楷體" w:hint="eastAsia"/>
          <w:color w:val="000000" w:themeColor="text1"/>
        </w:rPr>
        <w:t>參數依序為</w:t>
      </w:r>
      <w:r w:rsidR="00135763">
        <w:rPr>
          <w:rFonts w:ascii="標楷體" w:eastAsia="標楷體" w:hAnsi="標楷體" w:cs="標楷體" w:hint="eastAsia"/>
          <w:color w:val="000000" w:themeColor="text1"/>
        </w:rPr>
        <w:t>:</w:t>
      </w:r>
      <w:r w:rsidR="00FD3020">
        <w:rPr>
          <w:rFonts w:ascii="標楷體" w:eastAsia="標楷體" w:hAnsi="標楷體" w:cs="標楷體" w:hint="eastAsia"/>
          <w:color w:val="000000" w:themeColor="text1"/>
        </w:rPr>
        <w:t>指定</w:t>
      </w:r>
      <w:r w:rsidR="00930A17">
        <w:rPr>
          <w:rFonts w:ascii="標楷體" w:eastAsia="標楷體" w:hAnsi="標楷體" w:cs="標楷體" w:hint="eastAsia"/>
          <w:color w:val="000000" w:themeColor="text1"/>
        </w:rPr>
        <w:t>訓練任務檔</w:t>
      </w:r>
      <w:r w:rsidR="00BD5B79">
        <w:rPr>
          <w:rFonts w:ascii="標楷體" w:eastAsia="標楷體" w:hAnsi="標楷體" w:cs="標楷體" w:hint="eastAsia"/>
          <w:color w:val="000000" w:themeColor="text1"/>
        </w:rPr>
        <w:t>(*.</w:t>
      </w:r>
      <w:proofErr w:type="spellStart"/>
      <w:r w:rsidR="00BD5B79">
        <w:rPr>
          <w:rFonts w:ascii="標楷體" w:eastAsia="標楷體" w:hAnsi="標楷體" w:cs="標楷體" w:hint="eastAsia"/>
          <w:color w:val="000000" w:themeColor="text1"/>
        </w:rPr>
        <w:t>y</w:t>
      </w:r>
      <w:r w:rsidR="00BD5B79">
        <w:rPr>
          <w:rFonts w:ascii="標楷體" w:eastAsia="標楷體" w:hAnsi="標楷體" w:cs="標楷體"/>
          <w:color w:val="000000" w:themeColor="text1"/>
        </w:rPr>
        <w:t>aml</w:t>
      </w:r>
      <w:proofErr w:type="spellEnd"/>
      <w:r w:rsidR="00BD5B79">
        <w:rPr>
          <w:rFonts w:ascii="標楷體" w:eastAsia="標楷體" w:hAnsi="標楷體" w:cs="標楷體"/>
          <w:color w:val="000000" w:themeColor="text1"/>
        </w:rPr>
        <w:t>)</w:t>
      </w:r>
      <w:r w:rsidR="00122871" w:rsidRPr="79DCB390">
        <w:rPr>
          <w:rFonts w:ascii="標楷體" w:eastAsia="標楷體" w:hAnsi="標楷體" w:cs="標楷體"/>
          <w:color w:val="000000" w:themeColor="text1"/>
        </w:rPr>
        <w:t>、</w:t>
      </w:r>
      <w:r w:rsidR="00F72AFD">
        <w:rPr>
          <w:rFonts w:ascii="標楷體" w:eastAsia="標楷體" w:hAnsi="標楷體" w:cs="標楷體" w:hint="eastAsia"/>
          <w:color w:val="000000" w:themeColor="text1"/>
        </w:rPr>
        <w:t>輸入影像大小</w:t>
      </w:r>
      <w:r w:rsidR="00F72AFD" w:rsidRPr="79DCB390">
        <w:rPr>
          <w:rFonts w:ascii="標楷體" w:eastAsia="標楷體" w:hAnsi="標楷體" w:cs="標楷體"/>
          <w:color w:val="000000" w:themeColor="text1"/>
        </w:rPr>
        <w:t>、</w:t>
      </w:r>
      <w:r w:rsidR="003E59DF">
        <w:rPr>
          <w:rFonts w:ascii="標楷體" w:eastAsia="標楷體" w:hAnsi="標楷體" w:cs="標楷體" w:hint="eastAsia"/>
          <w:color w:val="000000" w:themeColor="text1"/>
        </w:rPr>
        <w:t>訓練世代次數</w:t>
      </w:r>
      <w:r w:rsidR="003E59DF" w:rsidRPr="79DCB390">
        <w:rPr>
          <w:rFonts w:ascii="標楷體" w:eastAsia="標楷體" w:hAnsi="標楷體" w:cs="標楷體"/>
          <w:color w:val="000000" w:themeColor="text1"/>
        </w:rPr>
        <w:t>、</w:t>
      </w:r>
      <w:r w:rsidR="003E59DF">
        <w:rPr>
          <w:rFonts w:ascii="標楷體" w:eastAsia="標楷體" w:hAnsi="標楷體" w:cs="標楷體" w:hint="eastAsia"/>
          <w:color w:val="000000" w:themeColor="text1"/>
        </w:rPr>
        <w:t>等待世代數</w:t>
      </w:r>
      <w:r w:rsidR="003E59DF" w:rsidRPr="79DCB390">
        <w:rPr>
          <w:rFonts w:ascii="標楷體" w:eastAsia="標楷體" w:hAnsi="標楷體" w:cs="標楷體"/>
          <w:color w:val="000000" w:themeColor="text1"/>
        </w:rPr>
        <w:t>、</w:t>
      </w:r>
      <w:r w:rsidR="00782678">
        <w:rPr>
          <w:rFonts w:ascii="標楷體" w:eastAsia="標楷體" w:hAnsi="標楷體" w:cs="標楷體" w:hint="eastAsia"/>
          <w:color w:val="000000" w:themeColor="text1"/>
        </w:rPr>
        <w:t>批次大小</w:t>
      </w:r>
      <w:r w:rsidR="00121C03" w:rsidRPr="79DCB390">
        <w:rPr>
          <w:rFonts w:ascii="標楷體" w:eastAsia="標楷體" w:hAnsi="標楷體" w:cs="標楷體"/>
          <w:color w:val="000000" w:themeColor="text1"/>
        </w:rPr>
        <w:t>、</w:t>
      </w:r>
      <w:r w:rsidR="00121C03">
        <w:rPr>
          <w:rFonts w:ascii="標楷體" w:eastAsia="標楷體" w:hAnsi="標楷體" w:cs="標楷體" w:hint="eastAsia"/>
          <w:color w:val="000000" w:themeColor="text1"/>
        </w:rPr>
        <w:t>專案名稱和</w:t>
      </w:r>
      <w:bookmarkStart w:id="8" w:name="_Hlk155550620"/>
      <w:r w:rsidR="00121C03">
        <w:rPr>
          <w:rFonts w:ascii="標楷體" w:eastAsia="標楷體" w:hAnsi="標楷體" w:cs="標楷體" w:hint="eastAsia"/>
          <w:color w:val="000000" w:themeColor="text1"/>
        </w:rPr>
        <w:t>訓練實驗名稱</w:t>
      </w:r>
      <w:bookmarkEnd w:id="8"/>
      <w:r w:rsidR="00121C03">
        <w:rPr>
          <w:rFonts w:ascii="標楷體" w:eastAsia="標楷體" w:hAnsi="標楷體" w:cs="標楷體" w:hint="eastAsia"/>
          <w:color w:val="000000" w:themeColor="text1"/>
        </w:rPr>
        <w:t>。</w:t>
      </w:r>
    </w:p>
    <w:p w14:paraId="4EBB8C3E" w14:textId="2AB3FC4B" w:rsidR="00676FB2" w:rsidRPr="00A61797" w:rsidRDefault="00F6070F" w:rsidP="00F6070F">
      <w:pPr>
        <w:spacing w:line="360" w:lineRule="auto"/>
        <w:jc w:val="both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 xml:space="preserve">    在</w:t>
      </w:r>
      <w:r>
        <w:rPr>
          <w:rFonts w:ascii="標楷體" w:eastAsia="標楷體" w:hAnsi="標楷體" w:cs="標楷體" w:hint="eastAsia"/>
          <w:color w:val="000000" w:themeColor="text1"/>
        </w:rPr>
        <w:t>訓練任務檔(圖3.4)中，內有我們訓練圖片的</w:t>
      </w:r>
      <w:r w:rsidR="00B02690">
        <w:rPr>
          <w:rFonts w:ascii="標楷體" w:eastAsia="標楷體" w:hAnsi="標楷體" w:cs="標楷體" w:hint="eastAsia"/>
          <w:color w:val="000000" w:themeColor="text1"/>
        </w:rPr>
        <w:t>資料夾路徑和</w:t>
      </w:r>
      <w:r w:rsidR="00D5327E">
        <w:rPr>
          <w:rFonts w:ascii="標楷體" w:eastAsia="標楷體" w:hAnsi="標楷體" w:cs="標楷體" w:hint="eastAsia"/>
          <w:color w:val="000000" w:themeColor="text1"/>
        </w:rPr>
        <w:t>對偵測物體的</w:t>
      </w:r>
      <w:r w:rsidR="005E035E">
        <w:rPr>
          <w:rFonts w:ascii="標楷體" w:eastAsia="標楷體" w:hAnsi="標楷體" w:cs="標楷體" w:hint="eastAsia"/>
          <w:color w:val="000000" w:themeColor="text1"/>
        </w:rPr>
        <w:t>偵測物件</w:t>
      </w:r>
      <w:r w:rsidR="00D5327E">
        <w:rPr>
          <w:rFonts w:ascii="標楷體" w:eastAsia="標楷體" w:hAnsi="標楷體" w:cs="標楷體" w:hint="eastAsia"/>
          <w:color w:val="000000" w:themeColor="text1"/>
        </w:rPr>
        <w:t>代號</w:t>
      </w:r>
      <w:r w:rsidR="00492767">
        <w:rPr>
          <w:rFonts w:ascii="標楷體" w:eastAsia="標楷體" w:hAnsi="標楷體" w:cs="標楷體" w:hint="eastAsia"/>
          <w:color w:val="000000" w:themeColor="text1"/>
        </w:rPr>
        <w:t>；等待世代數，代表在訓練幾次後都無改善的話</w:t>
      </w:r>
      <w:r w:rsidR="00523888">
        <w:rPr>
          <w:rFonts w:ascii="標楷體" w:eastAsia="標楷體" w:hAnsi="標楷體" w:cs="標楷體" w:hint="eastAsia"/>
          <w:color w:val="000000" w:themeColor="text1"/>
        </w:rPr>
        <w:t>就提前結束，而本研究的資料集並</w:t>
      </w:r>
      <w:r w:rsidR="00AD45EC">
        <w:rPr>
          <w:rFonts w:ascii="標楷體" w:eastAsia="標楷體" w:hAnsi="標楷體" w:cs="標楷體" w:hint="eastAsia"/>
          <w:color w:val="000000" w:themeColor="text1"/>
        </w:rPr>
        <w:t>無太多，故無設置</w:t>
      </w:r>
      <w:r w:rsidR="00A61797">
        <w:rPr>
          <w:rFonts w:ascii="標楷體" w:eastAsia="標楷體" w:hAnsi="標楷體" w:cs="標楷體" w:hint="eastAsia"/>
          <w:color w:val="000000" w:themeColor="text1"/>
        </w:rPr>
        <w:t>。</w:t>
      </w:r>
    </w:p>
    <w:p w14:paraId="041C6DB8" w14:textId="77777777" w:rsidR="003E13D5" w:rsidRDefault="003E13D5" w:rsidP="003E13D5">
      <w:pPr>
        <w:pStyle w:val="l0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proofErr w:type="gramEnd"/>
    </w:p>
    <w:p w14:paraId="51A9E696" w14:textId="77777777" w:rsidR="003E13D5" w:rsidRDefault="003E13D5" w:rsidP="003E13D5">
      <w:pPr>
        <w:pStyle w:val="l1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from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ultralytics</w:t>
      </w:r>
      <w:proofErr w:type="spellEnd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</w:p>
    <w:p w14:paraId="7DFFF1EA" w14:textId="788EF676" w:rsidR="003E13D5" w:rsidRDefault="003E13D5" w:rsidP="003E13D5">
      <w:pPr>
        <w:pStyle w:val="l2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import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multiprocessing</w:t>
      </w:r>
      <w:r w:rsidR="00C04872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</w:t>
      </w:r>
      <w:r w:rsidR="00C04872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#多執行</w:t>
      </w:r>
      <w:proofErr w:type="gramStart"/>
      <w:r w:rsidR="00C04872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緒</w:t>
      </w:r>
      <w:proofErr w:type="gramEnd"/>
      <w:r w:rsidR="00C04872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套件</w:t>
      </w:r>
    </w:p>
    <w:p w14:paraId="5EF08DA6" w14:textId="0BB0279E" w:rsidR="003E13D5" w:rsidRDefault="003E13D5" w:rsidP="003E13D5">
      <w:pPr>
        <w:pStyle w:val="l3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</w:p>
    <w:p w14:paraId="4D770C05" w14:textId="581DF123" w:rsidR="003E13D5" w:rsidRDefault="003E13D5" w:rsidP="003E13D5">
      <w:pPr>
        <w:pStyle w:val="l4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kwd"/>
          <w:rFonts w:ascii="Microsoft YaHei" w:eastAsia="Microsoft YaHei" w:hAnsi="Microsoft YaHei" w:cs="細明體" w:hint="eastAsia"/>
          <w:color w:val="000088"/>
          <w:sz w:val="21"/>
          <w:szCs w:val="21"/>
          <w:bdr w:val="none" w:sz="0" w:space="0" w:color="auto" w:frame="1"/>
        </w:rPr>
        <w:t>if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__name__ 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==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'__main__'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 w:rsidR="00975D41">
        <w:rPr>
          <w:rStyle w:val="pun"/>
          <w:rFonts w:asciiTheme="minorEastAsia" w:eastAsiaTheme="minorEastAsia" w:hAnsiTheme="minorEastAsia" w:cs="細明體" w:hint="eastAsia"/>
          <w:color w:val="666600"/>
          <w:sz w:val="21"/>
          <w:szCs w:val="21"/>
          <w:bdr w:val="none" w:sz="0" w:space="0" w:color="auto" w:frame="1"/>
        </w:rPr>
        <w:t xml:space="preserve">  </w:t>
      </w:r>
      <w:r w:rsidR="00975D41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#</w:t>
      </w:r>
      <w:r w:rsidR="00975D41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避免多執行</w:t>
      </w:r>
      <w:proofErr w:type="gramStart"/>
      <w:r w:rsidR="00975D41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緒</w:t>
      </w:r>
      <w:proofErr w:type="gramEnd"/>
      <w:r w:rsidR="00975D41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造成主程式</w:t>
      </w:r>
      <w:r w:rsidR="00672609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重複執行</w:t>
      </w:r>
    </w:p>
    <w:p w14:paraId="6B14F92D" w14:textId="44B6208D" w:rsidR="003E13D5" w:rsidRDefault="00687D17" w:rsidP="0009640E">
      <w:pPr>
        <w:pStyle w:val="l5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proofErr w:type="spellStart"/>
      <w:proofErr w:type="gramStart"/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multiprocessing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freeze</w:t>
      </w:r>
      <w:proofErr w:type="gramEnd"/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_support</w:t>
      </w:r>
      <w:proofErr w:type="spellEnd"/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()</w:t>
      </w:r>
    </w:p>
    <w:p w14:paraId="1EA819A1" w14:textId="038ED878" w:rsidR="003E13D5" w:rsidRDefault="00DE6FFC" w:rsidP="003E13D5">
      <w:pPr>
        <w:pStyle w:val="l6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model 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YOLO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"yolov8n.pt"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31EBE6B8" w14:textId="70BED0B4" w:rsidR="003E13D5" w:rsidRDefault="00DE6FFC" w:rsidP="003E13D5">
      <w:pPr>
        <w:pStyle w:val="l7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result 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proofErr w:type="spellStart"/>
      <w:proofErr w:type="gramStart"/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model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.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train</w:t>
      </w:r>
      <w:proofErr w:type="spellEnd"/>
      <w:proofErr w:type="gramEnd"/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(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data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"C:\\Users\\user\\Desktop\\volo\\data.</w:t>
      </w:r>
      <w:bookmarkStart w:id="9" w:name="_Hlk155549171"/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yaml</w:t>
      </w:r>
      <w:bookmarkEnd w:id="9"/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"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</w:p>
    <w:p w14:paraId="41FEE148" w14:textId="6A067D02" w:rsidR="003E13D5" w:rsidRDefault="00687D17" w:rsidP="003E13D5">
      <w:pPr>
        <w:pStyle w:val="l8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proofErr w:type="spellStart"/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imgsz</w:t>
      </w:r>
      <w:proofErr w:type="spellEnd"/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640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</w:p>
    <w:p w14:paraId="6A156916" w14:textId="46EA5C12" w:rsidR="003E13D5" w:rsidRDefault="00687D17" w:rsidP="003E13D5">
      <w:pPr>
        <w:pStyle w:val="l9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epochs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300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</w:p>
    <w:p w14:paraId="526D5A57" w14:textId="4F56A3ED" w:rsidR="003E13D5" w:rsidRDefault="00687D17" w:rsidP="003E13D5">
      <w:pPr>
        <w:pStyle w:val="l0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com"/>
          <w:rFonts w:asciiTheme="minorEastAsia" w:eastAsiaTheme="minorEastAsia" w:hAnsiTheme="minorEastAsia" w:cs="細明體" w:hint="eastAsia"/>
          <w:color w:val="880000"/>
          <w:sz w:val="21"/>
          <w:szCs w:val="21"/>
          <w:bdr w:val="none" w:sz="0" w:space="0" w:color="auto" w:frame="1"/>
        </w:rPr>
        <w:t xml:space="preserve">                                    </w:t>
      </w:r>
      <w:r w:rsidR="00DE6FFC">
        <w:rPr>
          <w:rStyle w:val="com"/>
          <w:rFonts w:asciiTheme="minorEastAsia" w:eastAsiaTheme="minorEastAsia" w:hAnsiTheme="minorEastAsia" w:cs="細明體" w:hint="eastAsia"/>
          <w:color w:val="880000"/>
          <w:sz w:val="21"/>
          <w:szCs w:val="21"/>
          <w:bdr w:val="none" w:sz="0" w:space="0" w:color="auto" w:frame="1"/>
        </w:rPr>
        <w:t xml:space="preserve">    </w:t>
      </w:r>
      <w:r w:rsidR="003E13D5">
        <w:rPr>
          <w:rStyle w:val="com"/>
          <w:rFonts w:ascii="Microsoft YaHei" w:eastAsia="Microsoft YaHei" w:hAnsi="Microsoft YaHei" w:cs="細明體" w:hint="eastAsia"/>
          <w:color w:val="880000"/>
          <w:sz w:val="21"/>
          <w:szCs w:val="21"/>
          <w:bdr w:val="none" w:sz="0" w:space="0" w:color="auto" w:frame="1"/>
        </w:rPr>
        <w:t>#patience=5,</w:t>
      </w:r>
    </w:p>
    <w:p w14:paraId="482FA448" w14:textId="3F13F8C5" w:rsidR="003E13D5" w:rsidRDefault="00687D17" w:rsidP="003E13D5">
      <w:pPr>
        <w:pStyle w:val="l1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batch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1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</w:p>
    <w:p w14:paraId="66BE2E7A" w14:textId="36354319" w:rsidR="003E13D5" w:rsidRDefault="00687D17" w:rsidP="003E13D5">
      <w:pPr>
        <w:pStyle w:val="l2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project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'bottles'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 w:rsidR="00A61797">
        <w:rPr>
          <w:rStyle w:val="pun"/>
          <w:rFonts w:asciiTheme="minorEastAsia" w:eastAsiaTheme="minorEastAsia" w:hAnsiTheme="minorEastAsia" w:cs="細明體" w:hint="eastAsia"/>
          <w:color w:val="666600"/>
          <w:sz w:val="21"/>
          <w:szCs w:val="21"/>
          <w:bdr w:val="none" w:sz="0" w:space="0" w:color="auto" w:frame="1"/>
        </w:rPr>
        <w:t xml:space="preserve"> </w:t>
      </w:r>
      <w:r w:rsidR="00A61797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#</w:t>
      </w:r>
      <w:r w:rsidR="00A61797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專案名稱</w:t>
      </w:r>
    </w:p>
    <w:p w14:paraId="2909F3BC" w14:textId="6E5B7DAA" w:rsidR="003E13D5" w:rsidRDefault="00687D17" w:rsidP="003E13D5">
      <w:pPr>
        <w:pStyle w:val="l3"/>
        <w:numPr>
          <w:ilvl w:val="0"/>
          <w:numId w:val="18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name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'e100p20b5'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,</w:t>
      </w:r>
      <w:r w:rsidR="00A61797">
        <w:rPr>
          <w:rStyle w:val="pun"/>
          <w:rFonts w:asciiTheme="minorEastAsia" w:eastAsiaTheme="minorEastAsia" w:hAnsiTheme="minorEastAsia" w:cs="細明體" w:hint="eastAsia"/>
          <w:color w:val="666600"/>
          <w:sz w:val="21"/>
          <w:szCs w:val="21"/>
          <w:bdr w:val="none" w:sz="0" w:space="0" w:color="auto" w:frame="1"/>
        </w:rPr>
        <w:t xml:space="preserve"> </w:t>
      </w:r>
      <w:r w:rsidR="00A61797" w:rsidRPr="00C04872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#</w:t>
      </w:r>
      <w:r w:rsidR="00A61797" w:rsidRPr="00A61797">
        <w:rPr>
          <w:rStyle w:val="pln"/>
          <w:rFonts w:asciiTheme="minorEastAsia" w:eastAsiaTheme="minorEastAsia" w:hAnsiTheme="minorEastAsia" w:cs="細明體" w:hint="eastAsia"/>
          <w:color w:val="538135" w:themeColor="accent6" w:themeShade="BF"/>
          <w:sz w:val="21"/>
          <w:szCs w:val="21"/>
          <w:bdr w:val="none" w:sz="0" w:space="0" w:color="auto" w:frame="1"/>
        </w:rPr>
        <w:t>訓練實驗名稱</w:t>
      </w:r>
    </w:p>
    <w:p w14:paraId="7DD83EF9" w14:textId="034FD236" w:rsidR="003E13D5" w:rsidRDefault="00687D17" w:rsidP="003E13D5">
      <w:pPr>
        <w:pStyle w:val="l4"/>
        <w:numPr>
          <w:ilvl w:val="0"/>
          <w:numId w:val="18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                                    </w:t>
      </w:r>
      <w:r w:rsidR="00DE6FFC">
        <w:rPr>
          <w:rStyle w:val="pln"/>
          <w:rFonts w:asciiTheme="minorEastAsia" w:eastAsiaTheme="minorEastAsia" w:hAnsiTheme="minorEastAsia" w:cs="細明體" w:hint="eastAsia"/>
          <w:color w:val="000000"/>
          <w:sz w:val="21"/>
          <w:szCs w:val="21"/>
          <w:bdr w:val="none" w:sz="0" w:space="0" w:color="auto" w:frame="1"/>
        </w:rPr>
        <w:t xml:space="preserve">   </w:t>
      </w:r>
      <w:r w:rsidR="003E13D5"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device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=</w:t>
      </w:r>
      <w:r w:rsidR="003E13D5"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r w:rsidR="003E13D5"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715A01EC" w14:textId="0C569968" w:rsidR="6FC6A3C3" w:rsidRDefault="003569BD" w:rsidP="003569BD">
      <w:pPr>
        <w:spacing w:line="360" w:lineRule="auto"/>
        <w:jc w:val="center"/>
        <w:rPr>
          <w:rFonts w:ascii="標楷體" w:eastAsia="標楷體" w:hAnsi="標楷體" w:cs="標楷體"/>
          <w:b/>
          <w:bCs/>
        </w:rPr>
      </w:pPr>
      <w:r w:rsidRPr="79DCB390">
        <w:rPr>
          <w:rFonts w:ascii="標楷體" w:eastAsia="標楷體" w:hAnsi="標楷體" w:cs="標楷體"/>
          <w:color w:val="000000" w:themeColor="text1"/>
        </w:rPr>
        <w:t>圖3.</w:t>
      </w:r>
      <w:r>
        <w:rPr>
          <w:rFonts w:ascii="標楷體" w:eastAsia="標楷體" w:hAnsi="標楷體" w:cs="標楷體" w:hint="eastAsia"/>
          <w:color w:val="000000" w:themeColor="text1"/>
        </w:rPr>
        <w:t>3</w:t>
      </w:r>
      <w:r w:rsidRPr="79DCB390">
        <w:rPr>
          <w:rFonts w:ascii="標楷體" w:eastAsia="標楷體" w:hAnsi="標楷體" w:cs="標楷體"/>
          <w:color w:val="000000" w:themeColor="text1"/>
        </w:rPr>
        <w:t xml:space="preserve">、 </w:t>
      </w:r>
      <w:r>
        <w:rPr>
          <w:rFonts w:ascii="標楷體" w:eastAsia="標楷體" w:hAnsi="標楷體" w:cs="標楷體" w:hint="eastAsia"/>
          <w:color w:val="000000" w:themeColor="text1"/>
        </w:rPr>
        <w:t>訓練程式碼</w:t>
      </w:r>
    </w:p>
    <w:p w14:paraId="525069D4" w14:textId="77777777" w:rsidR="006259DD" w:rsidRDefault="006259DD" w:rsidP="006259DD">
      <w:pPr>
        <w:pStyle w:val="l0"/>
        <w:numPr>
          <w:ilvl w:val="0"/>
          <w:numId w:val="19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path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C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\Users\user\Desktop\bottles\</w:t>
      </w:r>
    </w:p>
    <w:p w14:paraId="71F8BB16" w14:textId="77777777" w:rsidR="006259DD" w:rsidRDefault="006259DD" w:rsidP="006259DD">
      <w:pPr>
        <w:pStyle w:val="l1"/>
        <w:numPr>
          <w:ilvl w:val="0"/>
          <w:numId w:val="19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train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train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/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images</w:t>
      </w:r>
    </w:p>
    <w:p w14:paraId="6E2E295C" w14:textId="77777777" w:rsidR="006259DD" w:rsidRDefault="006259DD" w:rsidP="006259DD">
      <w:pPr>
        <w:pStyle w:val="l2"/>
        <w:numPr>
          <w:ilvl w:val="0"/>
          <w:numId w:val="19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proofErr w:type="spellStart"/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val</w:t>
      </w:r>
      <w:proofErr w:type="spellEnd"/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valid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/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images</w:t>
      </w:r>
    </w:p>
    <w:p w14:paraId="7BF59DB0" w14:textId="62A8EB03" w:rsidR="006259DD" w:rsidRDefault="006259DD" w:rsidP="006259DD">
      <w:pPr>
        <w:pStyle w:val="l3"/>
        <w:numPr>
          <w:ilvl w:val="0"/>
          <w:numId w:val="19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</w:p>
    <w:p w14:paraId="18AF5F1A" w14:textId="77777777" w:rsidR="006259DD" w:rsidRDefault="006259DD" w:rsidP="006259DD">
      <w:pPr>
        <w:pStyle w:val="l4"/>
        <w:numPr>
          <w:ilvl w:val="0"/>
          <w:numId w:val="19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>names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1AE02D28" w14:textId="77777777" w:rsidR="006259DD" w:rsidRDefault="006259DD" w:rsidP="006259DD">
      <w:pPr>
        <w:pStyle w:val="l5"/>
        <w:numPr>
          <w:ilvl w:val="0"/>
          <w:numId w:val="19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0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</w:t>
      </w:r>
      <w:proofErr w:type="spell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bottble</w:t>
      </w:r>
      <w:proofErr w:type="spell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</w:t>
      </w:r>
    </w:p>
    <w:p w14:paraId="253120AA" w14:textId="77777777" w:rsidR="006259DD" w:rsidRDefault="006259DD" w:rsidP="006259DD">
      <w:pPr>
        <w:pStyle w:val="l6"/>
        <w:numPr>
          <w:ilvl w:val="0"/>
          <w:numId w:val="19"/>
        </w:numPr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1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</w:t>
      </w:r>
      <w:proofErr w:type="spellStart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Cigarettesbutts</w:t>
      </w:r>
      <w:proofErr w:type="spellEnd"/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-calculator'</w:t>
      </w:r>
    </w:p>
    <w:p w14:paraId="68BED805" w14:textId="77777777" w:rsidR="006259DD" w:rsidRDefault="006259DD" w:rsidP="006259DD">
      <w:pPr>
        <w:pStyle w:val="l7"/>
        <w:numPr>
          <w:ilvl w:val="0"/>
          <w:numId w:val="19"/>
        </w:numPr>
        <w:shd w:val="clear" w:color="auto" w:fill="EEEEEE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lit"/>
          <w:rFonts w:ascii="Microsoft YaHei" w:eastAsia="Microsoft YaHei" w:hAnsi="Microsoft YaHei" w:cs="細明體" w:hint="eastAsia"/>
          <w:color w:val="006666"/>
          <w:sz w:val="21"/>
          <w:szCs w:val="21"/>
          <w:bdr w:val="none" w:sz="0" w:space="0" w:color="auto" w:frame="1"/>
        </w:rPr>
        <w:t>2</w:t>
      </w:r>
      <w:r>
        <w:rPr>
          <w:rStyle w:val="pun"/>
          <w:rFonts w:ascii="Microsoft YaHei" w:eastAsia="Microsoft YaHei" w:hAnsi="Microsoft YaHei" w:cs="細明體" w:hint="eastAsia"/>
          <w:color w:val="666600"/>
          <w:sz w:val="21"/>
          <w:szCs w:val="21"/>
          <w:bdr w:val="none" w:sz="0" w:space="0" w:color="auto" w:frame="1"/>
        </w:rPr>
        <w:t>:</w:t>
      </w:r>
      <w:r>
        <w:rPr>
          <w:rStyle w:val="pln"/>
          <w:rFonts w:ascii="Microsoft YaHei" w:eastAsia="Microsoft YaHei" w:hAnsi="Microsoft YaHei" w:cs="細明體" w:hint="eastAsia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str"/>
          <w:rFonts w:ascii="Microsoft YaHei" w:eastAsia="Microsoft YaHei" w:hAnsi="Microsoft YaHei" w:cs="細明體" w:hint="eastAsia"/>
          <w:color w:val="008800"/>
          <w:sz w:val="21"/>
          <w:szCs w:val="21"/>
          <w:bdr w:val="none" w:sz="0" w:space="0" w:color="auto" w:frame="1"/>
        </w:rPr>
        <w:t>'orange'</w:t>
      </w:r>
    </w:p>
    <w:p w14:paraId="7195810E" w14:textId="284ADA8F" w:rsidR="79DCB390" w:rsidRDefault="003569BD" w:rsidP="003569BD">
      <w:pPr>
        <w:spacing w:line="360" w:lineRule="auto"/>
        <w:jc w:val="center"/>
      </w:pPr>
      <w:r w:rsidRPr="79DCB390">
        <w:rPr>
          <w:rFonts w:ascii="標楷體" w:eastAsia="標楷體" w:hAnsi="標楷體" w:cs="標楷體"/>
          <w:color w:val="000000" w:themeColor="text1"/>
        </w:rPr>
        <w:t>圖3.</w:t>
      </w:r>
      <w:r>
        <w:rPr>
          <w:rFonts w:ascii="標楷體" w:eastAsia="標楷體" w:hAnsi="標楷體" w:cs="標楷體" w:hint="eastAsia"/>
          <w:color w:val="000000" w:themeColor="text1"/>
        </w:rPr>
        <w:t>4</w:t>
      </w:r>
      <w:r w:rsidRPr="79DCB390">
        <w:rPr>
          <w:rFonts w:ascii="標楷體" w:eastAsia="標楷體" w:hAnsi="標楷體" w:cs="標楷體"/>
          <w:color w:val="000000" w:themeColor="text1"/>
        </w:rPr>
        <w:t>、</w:t>
      </w:r>
      <w:proofErr w:type="spellStart"/>
      <w:r w:rsidRPr="003569BD">
        <w:rPr>
          <w:rFonts w:ascii="標楷體" w:eastAsia="標楷體" w:hAnsi="標楷體" w:cs="標楷體"/>
          <w:color w:val="000000" w:themeColor="text1"/>
        </w:rPr>
        <w:t>yam</w:t>
      </w:r>
      <w:r>
        <w:rPr>
          <w:rFonts w:ascii="標楷體" w:eastAsia="標楷體" w:hAnsi="標楷體" w:cs="標楷體" w:hint="eastAsia"/>
          <w:color w:val="000000" w:themeColor="text1"/>
        </w:rPr>
        <w:t>l</w:t>
      </w:r>
      <w:proofErr w:type="spellEnd"/>
      <w:r>
        <w:rPr>
          <w:rFonts w:ascii="標楷體" w:eastAsia="標楷體" w:hAnsi="標楷體" w:cs="標楷體" w:hint="eastAsia"/>
          <w:color w:val="000000" w:themeColor="text1"/>
        </w:rPr>
        <w:t>檔</w:t>
      </w:r>
      <w:r w:rsidRPr="003569BD">
        <w:rPr>
          <w:rFonts w:ascii="標楷體" w:eastAsia="標楷體" w:hAnsi="標楷體" w:cs="標楷體"/>
          <w:color w:val="000000" w:themeColor="text1"/>
        </w:rPr>
        <w:t xml:space="preserve"> </w:t>
      </w:r>
      <w:r w:rsidR="79DCB390">
        <w:br w:type="page"/>
      </w:r>
    </w:p>
    <w:p w14:paraId="000000BF" w14:textId="77777777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32"/>
          <w:szCs w:val="32"/>
        </w:rPr>
      </w:pPr>
      <w:r w:rsidRPr="79DCB390">
        <w:rPr>
          <w:rFonts w:ascii="標楷體" w:eastAsia="標楷體" w:hAnsi="標楷體" w:cs="標楷體"/>
          <w:b/>
          <w:bCs/>
          <w:sz w:val="32"/>
          <w:szCs w:val="32"/>
        </w:rPr>
        <w:lastRenderedPageBreak/>
        <w:t>3.3 模型評估</w:t>
      </w:r>
    </w:p>
    <w:p w14:paraId="562D4432" w14:textId="2E413583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b/>
          <w:bCs/>
          <w:sz w:val="28"/>
          <w:szCs w:val="28"/>
        </w:rPr>
        <w:t xml:space="preserve">(1) </w:t>
      </w:r>
      <w:proofErr w:type="spellStart"/>
      <w:proofErr w:type="gramStart"/>
      <w:r w:rsidRPr="79DCB390">
        <w:rPr>
          <w:rFonts w:ascii="標楷體" w:eastAsia="標楷體" w:hAnsi="標楷體" w:cs="標楷體"/>
          <w:b/>
          <w:bCs/>
          <w:sz w:val="28"/>
          <w:szCs w:val="28"/>
        </w:rPr>
        <w:t>IoU</w:t>
      </w:r>
      <w:proofErr w:type="spellEnd"/>
      <w:r w:rsidRPr="79DCB390">
        <w:rPr>
          <w:rFonts w:ascii="標楷體" w:eastAsia="標楷體" w:hAnsi="標楷體" w:cs="標楷體"/>
          <w:b/>
          <w:bCs/>
          <w:sz w:val="28"/>
          <w:szCs w:val="28"/>
        </w:rPr>
        <w:t>(</w:t>
      </w:r>
      <w:proofErr w:type="gramEnd"/>
      <w:r w:rsidRPr="79DCB390">
        <w:rPr>
          <w:rFonts w:ascii="標楷體" w:eastAsia="標楷體" w:hAnsi="標楷體" w:cs="標楷體"/>
          <w:b/>
          <w:bCs/>
          <w:sz w:val="28"/>
          <w:szCs w:val="28"/>
        </w:rPr>
        <w:t>Intersection over Union)</w:t>
      </w:r>
    </w:p>
    <w:p w14:paraId="3222A4F6" w14:textId="044B4AE0" w:rsidR="005938D1" w:rsidRDefault="79DCB390" w:rsidP="79DCB390">
      <w:pPr>
        <w:spacing w:line="360" w:lineRule="auto"/>
        <w:ind w:firstLine="720"/>
        <w:jc w:val="both"/>
        <w:rPr>
          <w:rFonts w:ascii="標楷體" w:eastAsia="標楷體" w:hAnsi="標楷體" w:cs="標楷體"/>
        </w:rPr>
      </w:pPr>
      <w:proofErr w:type="spellStart"/>
      <w:r w:rsidRPr="79DCB390">
        <w:rPr>
          <w:rFonts w:ascii="標楷體" w:eastAsia="標楷體" w:hAnsi="標楷體" w:cs="標楷體"/>
        </w:rPr>
        <w:t>IoU</w:t>
      </w:r>
      <w:proofErr w:type="spellEnd"/>
      <w:r w:rsidRPr="79DCB390">
        <w:rPr>
          <w:rFonts w:ascii="標楷體" w:eastAsia="標楷體" w:hAnsi="標楷體" w:cs="標楷體"/>
        </w:rPr>
        <w:t>是指兩個區域的交集</w:t>
      </w:r>
      <w:proofErr w:type="gramStart"/>
      <w:r w:rsidRPr="79DCB390">
        <w:rPr>
          <w:rFonts w:ascii="標楷體" w:eastAsia="標楷體" w:hAnsi="標楷體" w:cs="標楷體"/>
        </w:rPr>
        <w:t>與並集的</w:t>
      </w:r>
      <w:proofErr w:type="gramEnd"/>
      <w:r w:rsidRPr="79DCB390">
        <w:rPr>
          <w:rFonts w:ascii="標楷體" w:eastAsia="標楷體" w:hAnsi="標楷體" w:cs="標楷體"/>
        </w:rPr>
        <w:t xml:space="preserve">比率，用於衡量兩個區域之間的相似程度。 </w:t>
      </w:r>
      <w:proofErr w:type="spellStart"/>
      <w:r w:rsidRPr="79DCB390">
        <w:rPr>
          <w:rFonts w:ascii="標楷體" w:eastAsia="標楷體" w:hAnsi="標楷體" w:cs="標楷體"/>
        </w:rPr>
        <w:t>IoU</w:t>
      </w:r>
      <w:proofErr w:type="spellEnd"/>
      <w:r w:rsidRPr="79DCB390">
        <w:rPr>
          <w:rFonts w:ascii="標楷體" w:eastAsia="標楷體" w:hAnsi="標楷體" w:cs="標楷體"/>
        </w:rPr>
        <w:t>的值介於0到1之間。</w:t>
      </w:r>
      <w:proofErr w:type="spellStart"/>
      <w:r w:rsidRPr="79DCB390">
        <w:rPr>
          <w:rFonts w:ascii="標楷體" w:eastAsia="標楷體" w:hAnsi="標楷體" w:cs="標楷體"/>
        </w:rPr>
        <w:t>IoU</w:t>
      </w:r>
      <w:proofErr w:type="spellEnd"/>
      <w:r w:rsidRPr="79DCB390">
        <w:rPr>
          <w:rFonts w:ascii="標楷體" w:eastAsia="標楷體" w:hAnsi="標楷體" w:cs="標楷體"/>
        </w:rPr>
        <w:t>越接近1，表示兩個區域越相似。在目標檢測中，</w:t>
      </w:r>
      <w:proofErr w:type="spellStart"/>
      <w:r w:rsidRPr="79DCB390">
        <w:rPr>
          <w:rFonts w:ascii="標楷體" w:eastAsia="標楷體" w:hAnsi="標楷體" w:cs="標楷體"/>
        </w:rPr>
        <w:t>IoU</w:t>
      </w:r>
      <w:proofErr w:type="spellEnd"/>
      <w:r w:rsidRPr="79DCB390">
        <w:rPr>
          <w:rFonts w:ascii="標楷體" w:eastAsia="標楷體" w:hAnsi="標楷體" w:cs="標楷體"/>
        </w:rPr>
        <w:t>的計算方法如下：</w:t>
      </w:r>
    </w:p>
    <w:p w14:paraId="30A7AAF7" w14:textId="5EAF06E0" w:rsidR="005938D1" w:rsidRDefault="0ECCF93C" w:rsidP="0ECCF93C">
      <w:pPr>
        <w:spacing w:line="360" w:lineRule="auto"/>
        <w:jc w:val="center"/>
        <w:rPr>
          <w:rFonts w:ascii="標楷體" w:eastAsia="標楷體" w:hAnsi="標楷體" w:cs="標楷體"/>
        </w:rPr>
      </w:pPr>
      <w:proofErr w:type="spellStart"/>
      <w:r w:rsidRPr="0ECCF93C">
        <w:rPr>
          <w:rFonts w:ascii="標楷體" w:eastAsia="標楷體" w:hAnsi="標楷體" w:cs="標楷體"/>
        </w:rPr>
        <w:t>IoU</w:t>
      </w:r>
      <w:proofErr w:type="spellEnd"/>
      <w:r w:rsidRPr="0ECCF93C">
        <w:rPr>
          <w:rFonts w:ascii="標楷體" w:eastAsia="標楷體" w:hAnsi="標楷體" w:cs="標楷體"/>
        </w:rPr>
        <w:t xml:space="preserve"> = 預測框與真實框的交集 / 預測框與真實框的並集</w:t>
      </w:r>
    </w:p>
    <w:p w14:paraId="3D910592" w14:textId="093B9207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其中，預測框和真實框都是二維矩形區域。</w:t>
      </w:r>
    </w:p>
    <w:p w14:paraId="07A6306F" w14:textId="12A70D50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b/>
          <w:bCs/>
          <w:sz w:val="28"/>
          <w:szCs w:val="28"/>
        </w:rPr>
        <w:t>(2) F1-score</w:t>
      </w:r>
    </w:p>
    <w:p w14:paraId="2A95DA59" w14:textId="543C2B40" w:rsidR="005938D1" w:rsidRDefault="79DCB390" w:rsidP="79DCB390">
      <w:pPr>
        <w:spacing w:line="360" w:lineRule="auto"/>
        <w:ind w:firstLine="720"/>
        <w:jc w:val="both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F1-score是一種綜合了召回率（Recall）和精度（Precision）的評估指標。召回率表示模型能夠正確檢測出所有目標的比例。如果召回率很高，表示模型能夠檢測到更多的目標。但是，如果召回率過高，可能會導致模型出現較多的假陽性，即模型錯誤地將非目標檢測為目標；精度表示模型能夠正確檢測出目標的比例。如果精度很高，表示模型能夠更準確地檢測出目標。但是，如果精度過高，可能會導致模型出現較多的假陰性，即模型錯誤地將目標檢測為非目標。 F1-score是召回率和精度的加權調和平均值，可以綜合考慮召回率和精度。F1-score的值越高，表示模型的性能越好。</w:t>
      </w:r>
    </w:p>
    <w:p w14:paraId="4187596C" w14:textId="403403F2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F1-score的定義如下：</w:t>
      </w:r>
    </w:p>
    <w:p w14:paraId="6C925AE5" w14:textId="011ED4B8" w:rsidR="005938D1" w:rsidRDefault="0ECCF93C" w:rsidP="0ECCF93C">
      <w:pPr>
        <w:spacing w:line="360" w:lineRule="auto"/>
        <w:jc w:val="center"/>
        <w:rPr>
          <w:rFonts w:ascii="標楷體" w:eastAsia="標楷體" w:hAnsi="標楷體" w:cs="標楷體"/>
        </w:rPr>
      </w:pPr>
      <w:r w:rsidRPr="0ECCF93C">
        <w:rPr>
          <w:rFonts w:ascii="標楷體" w:eastAsia="標楷體" w:hAnsi="標楷體" w:cs="標楷體"/>
        </w:rPr>
        <w:t>F1-score = 2 * 召回率 * 精度 / (召回率 + 精度)</w:t>
      </w:r>
    </w:p>
    <w:p w14:paraId="000000C2" w14:textId="35531D43" w:rsidR="005938D1" w:rsidRDefault="79DCB390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其中，召回率和精度的值介於0到1</w:t>
      </w:r>
      <w:proofErr w:type="gramStart"/>
      <w:r w:rsidRPr="79DCB390">
        <w:rPr>
          <w:rFonts w:ascii="標楷體" w:eastAsia="標楷體" w:hAnsi="標楷體" w:cs="標楷體"/>
        </w:rPr>
        <w:t>之間，</w:t>
      </w:r>
      <w:proofErr w:type="gramEnd"/>
      <w:r w:rsidRPr="79DCB390">
        <w:rPr>
          <w:rFonts w:ascii="標楷體" w:eastAsia="標楷體" w:hAnsi="標楷體" w:cs="標楷體"/>
        </w:rPr>
        <w:t>F1-score的值也介於0到1之間。</w:t>
      </w:r>
    </w:p>
    <w:p w14:paraId="000000C3" w14:textId="0B1D0E4B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sz w:val="28"/>
          <w:szCs w:val="28"/>
        </w:rPr>
      </w:pPr>
      <w:r w:rsidRPr="79DCB390">
        <w:rPr>
          <w:rFonts w:ascii="標楷體" w:eastAsia="標楷體" w:hAnsi="標楷體" w:cs="標楷體"/>
          <w:b/>
          <w:bCs/>
          <w:sz w:val="28"/>
          <w:szCs w:val="28"/>
        </w:rPr>
        <w:t>(3) 執行時間</w:t>
      </w:r>
    </w:p>
    <w:p w14:paraId="000000CE" w14:textId="6846F6C5" w:rsidR="005938D1" w:rsidRDefault="79DCB390" w:rsidP="79DCB390">
      <w:pPr>
        <w:widowControl/>
        <w:spacing w:before="120" w:after="120" w:line="360" w:lineRule="auto"/>
        <w:ind w:firstLine="720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t>執行時間可以用毫秒（</w:t>
      </w:r>
      <w:proofErr w:type="spellStart"/>
      <w:r w:rsidRPr="79DCB390">
        <w:rPr>
          <w:rFonts w:ascii="標楷體" w:eastAsia="標楷體" w:hAnsi="標楷體" w:cs="標楷體"/>
        </w:rPr>
        <w:t>ms</w:t>
      </w:r>
      <w:proofErr w:type="spellEnd"/>
      <w:r w:rsidRPr="79DCB390">
        <w:rPr>
          <w:rFonts w:ascii="標楷體" w:eastAsia="標楷體" w:hAnsi="標楷體" w:cs="標楷體"/>
        </w:rPr>
        <w:t>）或微秒（</w:t>
      </w:r>
      <w:proofErr w:type="spellStart"/>
      <w:r w:rsidRPr="79DCB390">
        <w:rPr>
          <w:rFonts w:ascii="標楷體" w:eastAsia="標楷體" w:hAnsi="標楷體" w:cs="標楷體"/>
        </w:rPr>
        <w:t>μs</w:t>
      </w:r>
      <w:proofErr w:type="spellEnd"/>
      <w:r w:rsidRPr="79DCB390">
        <w:rPr>
          <w:rFonts w:ascii="標楷體" w:eastAsia="標楷體" w:hAnsi="標楷體" w:cs="標楷體"/>
        </w:rPr>
        <w:t>）為單位，用來衡量一個程式執行的速度和效能。在機器學習中，時間指標代表模型在對新數據進行預測時所需的時間，這個指標的意義在於衡量模型的實用性和效率。對於實時應用或大規模數據集，模型的預測速度是非常重要的考慮因素。因此，評估模型的效率和實用性，並優化模型的性能，可以更好地應對不同的應用場景。</w:t>
      </w:r>
    </w:p>
    <w:p w14:paraId="000000DA" w14:textId="2291DE1A" w:rsidR="005938D1" w:rsidRDefault="005938D1" w:rsidP="79DCB390">
      <w:pPr>
        <w:spacing w:line="360" w:lineRule="auto"/>
        <w:rPr>
          <w:rFonts w:ascii="標楷體" w:eastAsia="標楷體" w:hAnsi="標楷體" w:cs="標楷體"/>
        </w:rPr>
      </w:pPr>
    </w:p>
    <w:p w14:paraId="2E4E0133" w14:textId="5CDF8754" w:rsidR="79DCB390" w:rsidRDefault="79DCB390">
      <w:r>
        <w:br w:type="page"/>
      </w:r>
    </w:p>
    <w:p w14:paraId="000000DB" w14:textId="7D6A1136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color w:val="000000"/>
          <w:sz w:val="28"/>
          <w:szCs w:val="28"/>
        </w:rPr>
      </w:pPr>
      <w:r w:rsidRPr="79DCB390">
        <w:rPr>
          <w:rFonts w:ascii="標楷體" w:eastAsia="標楷體" w:hAnsi="標楷體" w:cs="標楷體"/>
          <w:b/>
          <w:bCs/>
          <w:sz w:val="28"/>
          <w:szCs w:val="28"/>
        </w:rPr>
        <w:lastRenderedPageBreak/>
        <w:t xml:space="preserve">3.4 </w:t>
      </w:r>
      <w:r w:rsidRPr="79DCB390">
        <w:rPr>
          <w:rFonts w:ascii="標楷體" w:eastAsia="標楷體" w:hAnsi="標楷體" w:cs="標楷體"/>
          <w:b/>
          <w:bCs/>
          <w:color w:val="000000" w:themeColor="text1"/>
          <w:sz w:val="28"/>
          <w:szCs w:val="28"/>
        </w:rPr>
        <w:t>作者貢獻</w:t>
      </w:r>
    </w:p>
    <w:p w14:paraId="000000DC" w14:textId="77777777" w:rsidR="005938D1" w:rsidRPr="00790BC7" w:rsidRDefault="79DCB390" w:rsidP="79DCB390">
      <w:pPr>
        <w:spacing w:line="360" w:lineRule="auto"/>
        <w:jc w:val="center"/>
        <w:rPr>
          <w:rFonts w:ascii="標楷體" w:eastAsia="標楷體" w:hAnsi="標楷體" w:cs="標楷體"/>
          <w:color w:val="000000"/>
        </w:rPr>
      </w:pPr>
      <w:r w:rsidRPr="00790BC7">
        <w:rPr>
          <w:rFonts w:ascii="標楷體" w:eastAsia="標楷體" w:hAnsi="標楷體" w:cs="標楷體"/>
          <w:color w:val="000000" w:themeColor="text1"/>
        </w:rPr>
        <w:t>表</w:t>
      </w:r>
      <w:r w:rsidRPr="00790BC7">
        <w:rPr>
          <w:rFonts w:ascii="標楷體" w:eastAsia="標楷體" w:hAnsi="標楷體" w:cs="標楷體"/>
        </w:rPr>
        <w:t>3</w:t>
      </w:r>
      <w:r w:rsidRPr="00790BC7">
        <w:rPr>
          <w:rFonts w:ascii="標楷體" w:eastAsia="標楷體" w:hAnsi="標楷體" w:cs="標楷體"/>
          <w:color w:val="000000" w:themeColor="text1"/>
        </w:rPr>
        <w:t>.</w:t>
      </w:r>
      <w:r w:rsidRPr="00790BC7">
        <w:rPr>
          <w:rFonts w:ascii="標楷體" w:eastAsia="標楷體" w:hAnsi="標楷體" w:cs="標楷體"/>
        </w:rPr>
        <w:t>1</w:t>
      </w:r>
      <w:r w:rsidRPr="00790BC7">
        <w:rPr>
          <w:rFonts w:ascii="標楷體" w:eastAsia="標楷體" w:hAnsi="標楷體" w:cs="標楷體"/>
          <w:color w:val="000000" w:themeColor="text1"/>
        </w:rPr>
        <w:t xml:space="preserve"> 組員分工表</w:t>
      </w:r>
    </w:p>
    <w:tbl>
      <w:tblPr>
        <w:tblStyle w:val="af4"/>
        <w:tblW w:w="8647" w:type="dxa"/>
        <w:tblLayout w:type="fixed"/>
        <w:tblLook w:val="0400" w:firstRow="0" w:lastRow="0" w:firstColumn="0" w:lastColumn="0" w:noHBand="0" w:noVBand="1"/>
      </w:tblPr>
      <w:tblGrid>
        <w:gridCol w:w="1080"/>
        <w:gridCol w:w="7567"/>
      </w:tblGrid>
      <w:tr w:rsidR="009B435C" w:rsidRPr="00790BC7" w14:paraId="40CFFF95" w14:textId="77777777" w:rsidTr="00070B88">
        <w:trPr>
          <w:trHeight w:val="260"/>
        </w:trPr>
        <w:tc>
          <w:tcPr>
            <w:tcW w:w="1080" w:type="dxa"/>
          </w:tcPr>
          <w:p w14:paraId="000000DD" w14:textId="77777777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790BC7">
              <w:rPr>
                <w:rFonts w:ascii="標楷體" w:eastAsia="標楷體" w:hAnsi="標楷體" w:cs="標楷體"/>
                <w:color w:val="000000" w:themeColor="text1"/>
              </w:rPr>
              <w:t>姓名</w:t>
            </w:r>
          </w:p>
        </w:tc>
        <w:tc>
          <w:tcPr>
            <w:tcW w:w="7567" w:type="dxa"/>
          </w:tcPr>
          <w:p w14:paraId="000000E1" w14:textId="7FB6D21A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>
              <w:rPr>
                <w:rFonts w:ascii="標楷體" w:eastAsia="標楷體" w:hAnsi="標楷體" w:cs="標楷體" w:hint="eastAsia"/>
                <w:color w:val="000000" w:themeColor="text1"/>
              </w:rPr>
              <w:t>工作分配</w:t>
            </w:r>
          </w:p>
        </w:tc>
      </w:tr>
      <w:tr w:rsidR="009B435C" w:rsidRPr="00790BC7" w14:paraId="068CD192" w14:textId="77777777" w:rsidTr="00070B88">
        <w:trPr>
          <w:trHeight w:val="337"/>
        </w:trPr>
        <w:tc>
          <w:tcPr>
            <w:tcW w:w="1080" w:type="dxa"/>
          </w:tcPr>
          <w:p w14:paraId="000000E2" w14:textId="2DE48BCD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790BC7">
              <w:rPr>
                <w:rFonts w:ascii="標楷體" w:eastAsia="標楷體" w:hAnsi="標楷體" w:cs="標楷體"/>
                <w:color w:val="000000" w:themeColor="text1"/>
              </w:rPr>
              <w:t>黃威綸</w:t>
            </w:r>
          </w:p>
        </w:tc>
        <w:tc>
          <w:tcPr>
            <w:tcW w:w="7567" w:type="dxa"/>
          </w:tcPr>
          <w:p w14:paraId="000000E9" w14:textId="17680373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9B435C">
              <w:rPr>
                <w:rFonts w:ascii="標楷體" w:eastAsia="標楷體" w:hAnsi="標楷體" w:cs="標楷體" w:hint="eastAsia"/>
                <w:color w:val="000000"/>
              </w:rPr>
              <w:t>研究問題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/>
              </w:rPr>
              <w:t>研究</w:t>
            </w:r>
            <w:r>
              <w:rPr>
                <w:rFonts w:ascii="標楷體" w:eastAsia="標楷體" w:hAnsi="標楷體" w:cs="標楷體" w:hint="eastAsia"/>
                <w:color w:val="000000"/>
              </w:rPr>
              <w:t>目的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 w:themeColor="text1"/>
              </w:rPr>
              <w:t>YOLOv8</w:t>
            </w:r>
            <w:r w:rsidRPr="009B435C">
              <w:rPr>
                <w:rFonts w:ascii="標楷體" w:eastAsia="標楷體" w:hAnsi="標楷體" w:cs="標楷體" w:hint="eastAsia"/>
                <w:color w:val="000000"/>
              </w:rPr>
              <w:t>模型任務介紹</w:t>
            </w:r>
            <w:r w:rsidR="0086766B"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="0086766B" w:rsidRPr="0086766B">
              <w:rPr>
                <w:rFonts w:ascii="標楷體" w:eastAsia="標楷體" w:hAnsi="標楷體" w:cs="標楷體" w:hint="eastAsia"/>
                <w:color w:val="000000" w:themeColor="text1"/>
              </w:rPr>
              <w:t>模型訓練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="00BF60F2" w:rsidRPr="00BF60F2">
              <w:rPr>
                <w:rFonts w:ascii="標楷體" w:eastAsia="標楷體" w:hAnsi="標楷體" w:cs="標楷體" w:hint="eastAsia"/>
                <w:color w:val="000000" w:themeColor="text1"/>
              </w:rPr>
              <w:t>模型評估</w:t>
            </w:r>
            <w:r w:rsidR="00070B88"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="00070B88" w:rsidRPr="00070B88">
              <w:rPr>
                <w:rFonts w:ascii="標楷體" w:eastAsia="標楷體" w:hAnsi="標楷體" w:cs="標楷體" w:hint="eastAsia"/>
                <w:color w:val="000000" w:themeColor="text1"/>
              </w:rPr>
              <w:t>總結</w:t>
            </w:r>
          </w:p>
        </w:tc>
      </w:tr>
      <w:tr w:rsidR="009B435C" w:rsidRPr="00790BC7" w14:paraId="63508ABB" w14:textId="77777777" w:rsidTr="00070B88">
        <w:trPr>
          <w:trHeight w:val="286"/>
        </w:trPr>
        <w:tc>
          <w:tcPr>
            <w:tcW w:w="1080" w:type="dxa"/>
          </w:tcPr>
          <w:p w14:paraId="000000EA" w14:textId="7660E273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790BC7">
              <w:rPr>
                <w:rFonts w:ascii="標楷體" w:eastAsia="標楷體" w:hAnsi="標楷體" w:cs="標楷體"/>
                <w:color w:val="000000" w:themeColor="text1"/>
              </w:rPr>
              <w:t>白和鑫</w:t>
            </w:r>
          </w:p>
        </w:tc>
        <w:tc>
          <w:tcPr>
            <w:tcW w:w="7567" w:type="dxa"/>
          </w:tcPr>
          <w:p w14:paraId="000000EE" w14:textId="4E6FD0CB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9B435C">
              <w:rPr>
                <w:rFonts w:ascii="標楷體" w:eastAsia="標楷體" w:hAnsi="標楷體" w:cs="標楷體" w:hint="eastAsia"/>
                <w:color w:val="000000"/>
              </w:rPr>
              <w:t>研究問題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/>
              </w:rPr>
              <w:t>研究</w:t>
            </w:r>
            <w:r>
              <w:rPr>
                <w:rFonts w:ascii="標楷體" w:eastAsia="標楷體" w:hAnsi="標楷體" w:cs="標楷體" w:hint="eastAsia"/>
                <w:color w:val="000000"/>
              </w:rPr>
              <w:t>目的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/>
              </w:rPr>
              <w:t>資料集與圖像處理</w:t>
            </w:r>
            <w:r w:rsidR="00070B88"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="00070B88" w:rsidRPr="00070B88">
              <w:rPr>
                <w:rFonts w:ascii="標楷體" w:eastAsia="標楷體" w:hAnsi="標楷體" w:cs="標楷體" w:hint="eastAsia"/>
                <w:color w:val="000000" w:themeColor="text1"/>
              </w:rPr>
              <w:t>總結</w:t>
            </w:r>
          </w:p>
        </w:tc>
      </w:tr>
      <w:tr w:rsidR="009B435C" w:rsidRPr="00790BC7" w14:paraId="23E706B8" w14:textId="77777777" w:rsidTr="00070B88">
        <w:trPr>
          <w:trHeight w:val="237"/>
        </w:trPr>
        <w:tc>
          <w:tcPr>
            <w:tcW w:w="1080" w:type="dxa"/>
          </w:tcPr>
          <w:p w14:paraId="000000EF" w14:textId="77777777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0790BC7">
              <w:rPr>
                <w:rFonts w:ascii="標楷體" w:eastAsia="標楷體" w:hAnsi="標楷體" w:cs="標楷體"/>
              </w:rPr>
              <w:t>林維新</w:t>
            </w:r>
          </w:p>
        </w:tc>
        <w:tc>
          <w:tcPr>
            <w:tcW w:w="7567" w:type="dxa"/>
          </w:tcPr>
          <w:p w14:paraId="000000F3" w14:textId="4729E929" w:rsidR="009B435C" w:rsidRPr="00790BC7" w:rsidRDefault="009B435C" w:rsidP="00340358">
            <w:pPr>
              <w:spacing w:line="360" w:lineRule="auto"/>
              <w:jc w:val="center"/>
              <w:rPr>
                <w:rFonts w:ascii="標楷體" w:eastAsia="標楷體" w:hAnsi="標楷體" w:cs="標楷體"/>
                <w:color w:val="000000"/>
              </w:rPr>
            </w:pPr>
            <w:r w:rsidRPr="0ECCF93C">
              <w:rPr>
                <w:rFonts w:ascii="標楷體" w:eastAsia="標楷體" w:hAnsi="標楷體" w:cs="標楷體"/>
                <w:smallCaps/>
              </w:rPr>
              <w:t>摘要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smallCaps/>
              </w:rPr>
              <w:t>研究背景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 w:themeColor="text1"/>
              </w:rPr>
              <w:t>YOLOv8</w:t>
            </w:r>
            <w:r>
              <w:rPr>
                <w:rFonts w:ascii="標楷體" w:eastAsia="標楷體" w:hAnsi="標楷體" w:cs="標楷體" w:hint="eastAsia"/>
                <w:color w:val="000000" w:themeColor="text1"/>
              </w:rPr>
              <w:t>簡介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Pr="009B435C">
              <w:rPr>
                <w:rFonts w:ascii="標楷體" w:eastAsia="標楷體" w:hAnsi="標楷體" w:cs="標楷體" w:hint="eastAsia"/>
                <w:color w:val="000000" w:themeColor="text1"/>
              </w:rPr>
              <w:t>YOLOv8</w:t>
            </w:r>
            <w:r w:rsidRPr="79DCB390">
              <w:rPr>
                <w:rFonts w:ascii="標楷體" w:eastAsia="標楷體" w:hAnsi="標楷體" w:cs="標楷體"/>
                <w:color w:val="000000" w:themeColor="text1"/>
              </w:rPr>
              <w:t>訓練參數</w:t>
            </w:r>
            <w:r w:rsidR="00070B88" w:rsidRPr="79DCB390">
              <w:rPr>
                <w:rFonts w:ascii="標楷體" w:eastAsia="標楷體" w:hAnsi="標楷體" w:cs="標楷體"/>
                <w:color w:val="000000" w:themeColor="text1"/>
              </w:rPr>
              <w:t>、</w:t>
            </w:r>
            <w:r w:rsidR="00070B88">
              <w:rPr>
                <w:rFonts w:ascii="標楷體" w:eastAsia="標楷體" w:hAnsi="標楷體" w:cs="標楷體" w:hint="eastAsia"/>
                <w:color w:val="000000" w:themeColor="text1"/>
              </w:rPr>
              <w:t>實驗結果</w:t>
            </w:r>
          </w:p>
        </w:tc>
      </w:tr>
    </w:tbl>
    <w:p w14:paraId="000000F5" w14:textId="77777777" w:rsidR="005938D1" w:rsidRDefault="00BF60F2" w:rsidP="79DCB390">
      <w:pPr>
        <w:tabs>
          <w:tab w:val="center" w:pos="4153"/>
          <w:tab w:val="right" w:pos="8306"/>
        </w:tabs>
        <w:spacing w:line="360" w:lineRule="auto"/>
        <w:rPr>
          <w:rFonts w:ascii="標楷體" w:eastAsia="標楷體" w:hAnsi="標楷體" w:cs="標楷體"/>
          <w:b/>
          <w:bCs/>
          <w:sz w:val="36"/>
          <w:szCs w:val="36"/>
        </w:rPr>
      </w:pPr>
      <w:r w:rsidRPr="79DCB390">
        <w:rPr>
          <w:rFonts w:ascii="標楷體" w:eastAsia="標楷體" w:hAnsi="標楷體" w:cs="標楷體"/>
        </w:rPr>
        <w:br w:type="page"/>
      </w:r>
    </w:p>
    <w:p w14:paraId="000000F6" w14:textId="278E1747" w:rsidR="005938D1" w:rsidRDefault="79DCB390" w:rsidP="79DCB390">
      <w:pPr>
        <w:tabs>
          <w:tab w:val="center" w:pos="4153"/>
          <w:tab w:val="right" w:pos="8306"/>
        </w:tabs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  <w:b/>
          <w:bCs/>
          <w:sz w:val="36"/>
          <w:szCs w:val="36"/>
        </w:rPr>
        <w:lastRenderedPageBreak/>
        <w:t>肆、實驗結果</w:t>
      </w:r>
    </w:p>
    <w:p w14:paraId="000000F7" w14:textId="77777777" w:rsidR="005938D1" w:rsidRDefault="005938D1" w:rsidP="79DCB390">
      <w:pPr>
        <w:tabs>
          <w:tab w:val="center" w:pos="4153"/>
          <w:tab w:val="right" w:pos="8306"/>
        </w:tabs>
        <w:spacing w:line="360" w:lineRule="auto"/>
        <w:jc w:val="center"/>
        <w:rPr>
          <w:rFonts w:ascii="標楷體" w:eastAsia="標楷體" w:hAnsi="標楷體" w:cs="標楷體"/>
        </w:rPr>
      </w:pPr>
    </w:p>
    <w:p w14:paraId="7840FE37" w14:textId="4A07A021" w:rsidR="0E14BDA3" w:rsidRDefault="3DF1C3E2" w:rsidP="79DCB390">
      <w:pPr>
        <w:spacing w:line="360" w:lineRule="auto"/>
        <w:jc w:val="both"/>
        <w:rPr>
          <w:rFonts w:ascii="標楷體" w:eastAsia="標楷體" w:hAnsi="標楷體" w:cs="標楷體"/>
          <w:b/>
          <w:bCs/>
          <w:sz w:val="28"/>
          <w:szCs w:val="28"/>
        </w:rPr>
      </w:pPr>
      <w:bookmarkStart w:id="10" w:name="_Hlk155552290"/>
      <w:r w:rsidRPr="3DF1C3E2">
        <w:rPr>
          <w:rFonts w:ascii="標楷體" w:eastAsia="標楷體" w:hAnsi="標楷體" w:cs="標楷體"/>
          <w:b/>
          <w:bCs/>
          <w:sz w:val="28"/>
          <w:szCs w:val="28"/>
        </w:rPr>
        <w:t>4.1 實驗結果</w:t>
      </w:r>
    </w:p>
    <w:bookmarkEnd w:id="10"/>
    <w:p w14:paraId="74CA64AF" w14:textId="5960442B" w:rsidR="005938D1" w:rsidRPr="00E84F71" w:rsidRDefault="3DF1C3E2" w:rsidP="3DF1C3E2">
      <w:pPr>
        <w:spacing w:line="360" w:lineRule="auto"/>
        <w:ind w:firstLine="720"/>
        <w:jc w:val="both"/>
        <w:rPr>
          <w:rFonts w:ascii="標楷體" w:eastAsia="標楷體" w:hAnsi="標楷體" w:cs="標楷體"/>
        </w:rPr>
      </w:pPr>
      <w:r w:rsidRPr="00E84F71">
        <w:rPr>
          <w:rFonts w:ascii="標楷體" w:eastAsia="標楷體" w:hAnsi="標楷體" w:cs="標楷體"/>
        </w:rPr>
        <w:t>下圖4.1處展示了我們此次訓練成果，左邊是我們所訓練的瓶子辨識模型，而右方是yolo官方提供的預訓練模型。</w:t>
      </w:r>
    </w:p>
    <w:p w14:paraId="1089D278" w14:textId="47BD5B1C" w:rsidR="005938D1" w:rsidRPr="00E84F71" w:rsidRDefault="3DF1C3E2" w:rsidP="3DF1C3E2">
      <w:pPr>
        <w:spacing w:line="360" w:lineRule="auto"/>
        <w:ind w:firstLine="720"/>
        <w:jc w:val="both"/>
      </w:pPr>
      <w:r w:rsidRPr="00E84F71">
        <w:rPr>
          <w:rFonts w:ascii="標楷體" w:eastAsia="標楷體" w:hAnsi="標楷體" w:cs="標楷體"/>
        </w:rPr>
        <w:t>在模型訓練中，我們發現將以訓練好的模型反覆訓練後，會得到更高的辨識準確率與精</w:t>
      </w:r>
      <w:proofErr w:type="gramStart"/>
      <w:r w:rsidRPr="00E84F71">
        <w:rPr>
          <w:rFonts w:ascii="標楷體" w:eastAsia="標楷體" w:hAnsi="標楷體" w:cs="標楷體"/>
        </w:rPr>
        <w:t>準</w:t>
      </w:r>
      <w:proofErr w:type="gramEnd"/>
      <w:r w:rsidRPr="00E84F71">
        <w:rPr>
          <w:rFonts w:ascii="標楷體" w:eastAsia="標楷體" w:hAnsi="標楷體" w:cs="標楷體"/>
        </w:rPr>
        <w:t>度。以較少的樣本數得到相對好的辨識結果，但此方法應用在多模型辨識下不確定效果如何?仍須實驗才可得知。</w:t>
      </w:r>
      <w:r w:rsidR="005938D1" w:rsidRPr="00E84F71">
        <w:tab/>
      </w:r>
    </w:p>
    <w:p w14:paraId="34C21F20" w14:textId="7641908B" w:rsidR="005938D1" w:rsidRPr="00E84F71" w:rsidRDefault="3DF1C3E2" w:rsidP="3DF1C3E2">
      <w:pPr>
        <w:spacing w:line="360" w:lineRule="auto"/>
        <w:ind w:firstLine="720"/>
        <w:jc w:val="both"/>
        <w:rPr>
          <w:rFonts w:ascii="標楷體" w:eastAsia="標楷體" w:hAnsi="標楷體" w:cs="標楷體"/>
        </w:rPr>
      </w:pPr>
      <w:r w:rsidRPr="00E84F71">
        <w:rPr>
          <w:rFonts w:ascii="標楷體" w:eastAsia="標楷體" w:hAnsi="標楷體" w:cs="標楷體"/>
        </w:rPr>
        <w:t>還有在測試中突然出現的瓶子以橫向出現，可能導致yolo無法辨識，可以嘗試使用yolov8的分割，去更好的優化其辨識的方向角度的不定性。</w:t>
      </w:r>
    </w:p>
    <w:p w14:paraId="0000012E" w14:textId="384EC6EE" w:rsidR="005938D1" w:rsidRDefault="005938D1" w:rsidP="3DF1C3E2">
      <w:pPr>
        <w:spacing w:line="360" w:lineRule="auto"/>
        <w:rPr>
          <w:rFonts w:ascii="標楷體" w:eastAsia="標楷體" w:hAnsi="標楷體" w:cs="標楷體"/>
        </w:rPr>
      </w:pPr>
      <w:r>
        <w:rPr>
          <w:noProof/>
        </w:rPr>
        <w:drawing>
          <wp:inline distT="0" distB="0" distL="0" distR="0" wp14:anchorId="21AA7CF3" wp14:editId="6EDEEBC4">
            <wp:extent cx="4572000" cy="2219325"/>
            <wp:effectExtent l="0" t="0" r="0" b="0"/>
            <wp:docPr id="2082694734" name="圖片 208269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5520" w14:textId="213C309B" w:rsidR="3DF1C3E2" w:rsidRDefault="3DF1C3E2" w:rsidP="3DF1C3E2">
      <w:pPr>
        <w:spacing w:line="360" w:lineRule="auto"/>
        <w:jc w:val="center"/>
        <w:rPr>
          <w:rFonts w:ascii="標楷體" w:eastAsia="標楷體" w:hAnsi="標楷體" w:cs="標楷體"/>
        </w:rPr>
      </w:pPr>
      <w:r w:rsidRPr="3DF1C3E2">
        <w:rPr>
          <w:rFonts w:ascii="標楷體" w:eastAsia="標楷體" w:hAnsi="標楷體" w:cs="標楷體"/>
        </w:rPr>
        <w:t>圖4.1</w:t>
      </w:r>
    </w:p>
    <w:p w14:paraId="5DC5AD67" w14:textId="4FF972DE" w:rsidR="006A4EB2" w:rsidRDefault="006A4EB2" w:rsidP="006A4EB2">
      <w:pPr>
        <w:spacing w:line="360" w:lineRule="auto"/>
        <w:jc w:val="both"/>
        <w:rPr>
          <w:rFonts w:ascii="標楷體" w:eastAsia="標楷體" w:hAnsi="標楷體" w:cs="標楷體"/>
          <w:b/>
          <w:bCs/>
          <w:sz w:val="28"/>
          <w:szCs w:val="28"/>
        </w:rPr>
      </w:pPr>
      <w:r w:rsidRPr="79DCB390">
        <w:rPr>
          <w:rFonts w:ascii="標楷體" w:eastAsia="標楷體" w:hAnsi="標楷體" w:cs="標楷體"/>
          <w:b/>
          <w:bCs/>
          <w:sz w:val="28"/>
          <w:szCs w:val="28"/>
        </w:rPr>
        <w:t>4.</w:t>
      </w:r>
      <w:r>
        <w:rPr>
          <w:rFonts w:ascii="標楷體" w:eastAsia="標楷體" w:hAnsi="標楷體" w:cs="標楷體"/>
          <w:b/>
          <w:bCs/>
          <w:sz w:val="28"/>
          <w:szCs w:val="28"/>
        </w:rPr>
        <w:t>2</w:t>
      </w:r>
      <w:r w:rsidRPr="79DCB390">
        <w:rPr>
          <w:rFonts w:ascii="標楷體" w:eastAsia="標楷體" w:hAnsi="標楷體" w:cs="標楷體"/>
          <w:b/>
          <w:bCs/>
          <w:sz w:val="28"/>
          <w:szCs w:val="28"/>
        </w:rPr>
        <w:t xml:space="preserve"> </w:t>
      </w:r>
      <w:r>
        <w:rPr>
          <w:rFonts w:ascii="標楷體" w:eastAsia="標楷體" w:hAnsi="標楷體" w:cs="標楷體" w:hint="eastAsia"/>
          <w:b/>
          <w:bCs/>
          <w:sz w:val="28"/>
          <w:szCs w:val="28"/>
        </w:rPr>
        <w:t>總結</w:t>
      </w:r>
    </w:p>
    <w:p w14:paraId="67EC716F" w14:textId="104162E8" w:rsidR="006A4EB2" w:rsidRDefault="00C5765E" w:rsidP="0085038B">
      <w:pPr>
        <w:spacing w:line="360" w:lineRule="auto"/>
        <w:ind w:firstLine="720"/>
        <w:jc w:val="both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本研究</w:t>
      </w:r>
      <w:r w:rsidR="54EBDDF7" w:rsidRPr="54EBDDF7">
        <w:rPr>
          <w:rFonts w:ascii="標楷體" w:eastAsia="標楷體" w:hAnsi="標楷體" w:cs="標楷體"/>
        </w:rPr>
        <w:t>可以發現Yolov8在實時物體檢測這方面具有一定的優勢，</w:t>
      </w:r>
      <w:r w:rsidR="0085038B">
        <w:rPr>
          <w:rFonts w:ascii="標楷體" w:eastAsia="標楷體" w:hAnsi="標楷體" w:cs="標楷體" w:hint="eastAsia"/>
        </w:rPr>
        <w:t>它</w:t>
      </w:r>
      <w:r w:rsidR="54EBDDF7" w:rsidRPr="54EBDDF7">
        <w:rPr>
          <w:rFonts w:ascii="標楷體" w:eastAsia="標楷體" w:hAnsi="標楷體" w:cs="標楷體"/>
        </w:rPr>
        <w:t>不僅是一個開源項目，</w:t>
      </w:r>
      <w:r w:rsidR="0085038B">
        <w:rPr>
          <w:rFonts w:ascii="標楷體" w:eastAsia="標楷體" w:hAnsi="標楷體" w:cs="標楷體" w:hint="eastAsia"/>
        </w:rPr>
        <w:t>在</w:t>
      </w:r>
      <w:r w:rsidR="54EBDDF7" w:rsidRPr="54EBDDF7">
        <w:rPr>
          <w:rFonts w:ascii="標楷體" w:eastAsia="標楷體" w:hAnsi="標楷體" w:cs="標楷體"/>
        </w:rPr>
        <w:t>速度、高準確性</w:t>
      </w:r>
      <w:r w:rsidR="0085038B">
        <w:rPr>
          <w:rFonts w:ascii="標楷體" w:eastAsia="標楷體" w:hAnsi="標楷體" w:cs="標楷體" w:hint="eastAsia"/>
        </w:rPr>
        <w:t>方面</w:t>
      </w:r>
      <w:r w:rsidR="54EBDDF7" w:rsidRPr="54EBDDF7">
        <w:rPr>
          <w:rFonts w:ascii="標楷體" w:eastAsia="標楷體" w:hAnsi="標楷體" w:cs="標楷體"/>
        </w:rPr>
        <w:t>也是一大亮點，</w:t>
      </w:r>
      <w:r w:rsidR="00365BFB">
        <w:rPr>
          <w:rFonts w:ascii="標楷體" w:eastAsia="標楷體" w:hAnsi="標楷體" w:cs="標楷體" w:hint="eastAsia"/>
        </w:rPr>
        <w:t>在這優點背後</w:t>
      </w:r>
      <w:r w:rsidR="54EBDDF7" w:rsidRPr="54EBDDF7">
        <w:rPr>
          <w:rFonts w:ascii="標楷體" w:eastAsia="標楷體" w:hAnsi="標楷體" w:cs="標楷體"/>
        </w:rPr>
        <w:t>，</w:t>
      </w:r>
      <w:r w:rsidR="007D1E5F">
        <w:rPr>
          <w:rFonts w:ascii="標楷體" w:eastAsia="標楷體" w:hAnsi="標楷體" w:cs="標楷體" w:hint="eastAsia"/>
        </w:rPr>
        <w:t>它</w:t>
      </w:r>
      <w:r w:rsidR="54EBDDF7" w:rsidRPr="54EBDDF7">
        <w:rPr>
          <w:rFonts w:ascii="標楷體" w:eastAsia="標楷體" w:hAnsi="標楷體" w:cs="標楷體"/>
        </w:rPr>
        <w:t>也需要</w:t>
      </w:r>
      <w:r w:rsidR="00782DF0">
        <w:rPr>
          <w:rFonts w:ascii="標楷體" w:eastAsia="標楷體" w:hAnsi="標楷體" w:cs="標楷體" w:hint="eastAsia"/>
        </w:rPr>
        <w:t>性能</w:t>
      </w:r>
      <w:r w:rsidR="54EBDDF7" w:rsidRPr="54EBDDF7">
        <w:rPr>
          <w:rFonts w:ascii="標楷體" w:eastAsia="標楷體" w:hAnsi="標楷體" w:cs="標楷體"/>
        </w:rPr>
        <w:t>較好的硬體資源和大量的數據集</w:t>
      </w:r>
      <w:r w:rsidR="00252EA7">
        <w:rPr>
          <w:rFonts w:ascii="標楷體" w:eastAsia="標楷體" w:hAnsi="標楷體" w:cs="標楷體" w:hint="eastAsia"/>
        </w:rPr>
        <w:t>和與其相應的</w:t>
      </w:r>
      <w:r w:rsidR="531E140C" w:rsidRPr="531E140C">
        <w:rPr>
          <w:rFonts w:ascii="標楷體" w:eastAsia="標楷體" w:hAnsi="標楷體" w:cs="標楷體"/>
        </w:rPr>
        <w:t>標</w:t>
      </w:r>
      <w:proofErr w:type="gramStart"/>
      <w:r w:rsidR="29B15AB0" w:rsidRPr="29B15AB0">
        <w:rPr>
          <w:rFonts w:ascii="標楷體" w:eastAsia="標楷體" w:hAnsi="標楷體" w:cs="標楷體"/>
        </w:rPr>
        <w:t>註</w:t>
      </w:r>
      <w:proofErr w:type="gramEnd"/>
      <w:r w:rsidR="531E140C" w:rsidRPr="531E140C">
        <w:rPr>
          <w:rFonts w:ascii="標楷體" w:eastAsia="標楷體" w:hAnsi="標楷體" w:cs="標楷體"/>
        </w:rPr>
        <w:t>數據</w:t>
      </w:r>
      <w:r w:rsidR="245D7CCC" w:rsidRPr="245D7CCC">
        <w:rPr>
          <w:rFonts w:ascii="標楷體" w:eastAsia="標楷體" w:hAnsi="標楷體" w:cs="標楷體"/>
        </w:rPr>
        <w:t>，</w:t>
      </w:r>
      <w:r w:rsidR="00524958">
        <w:rPr>
          <w:rFonts w:ascii="標楷體" w:eastAsia="標楷體" w:hAnsi="標楷體" w:cs="標楷體" w:hint="eastAsia"/>
        </w:rPr>
        <w:t>造成了在訓練方面有著較長費時的情況，</w:t>
      </w:r>
      <w:r w:rsidR="00F418AA">
        <w:rPr>
          <w:rFonts w:ascii="標楷體" w:eastAsia="標楷體" w:hAnsi="標楷體" w:cs="標楷體" w:hint="eastAsia"/>
        </w:rPr>
        <w:t>就算這樣</w:t>
      </w:r>
      <w:r w:rsidR="116BDE53" w:rsidRPr="116BDE53">
        <w:rPr>
          <w:rFonts w:ascii="標楷體" w:eastAsia="標楷體" w:hAnsi="標楷體" w:cs="標楷體"/>
        </w:rPr>
        <w:t>，</w:t>
      </w:r>
      <w:r w:rsidR="000D1B80">
        <w:rPr>
          <w:rFonts w:ascii="標楷體" w:eastAsia="標楷體" w:hAnsi="標楷體" w:cs="標楷體" w:hint="eastAsia"/>
        </w:rPr>
        <w:t>也</w:t>
      </w:r>
      <w:r w:rsidR="5A2C4783" w:rsidRPr="5A2C4783">
        <w:rPr>
          <w:rFonts w:ascii="標楷體" w:eastAsia="標楷體" w:hAnsi="標楷體" w:cs="標楷體"/>
        </w:rPr>
        <w:t>讓</w:t>
      </w:r>
      <w:proofErr w:type="spellStart"/>
      <w:r w:rsidR="5A2C4783" w:rsidRPr="5A2C4783">
        <w:rPr>
          <w:rFonts w:ascii="標楷體" w:eastAsia="標楷體" w:hAnsi="標楷體" w:cs="標楷體"/>
        </w:rPr>
        <w:t>Yolov8</w:t>
      </w:r>
      <w:proofErr w:type="spellEnd"/>
      <w:r w:rsidR="4165941C" w:rsidRPr="4165941C">
        <w:rPr>
          <w:rFonts w:ascii="標楷體" w:eastAsia="標楷體" w:hAnsi="標楷體" w:cs="標楷體"/>
        </w:rPr>
        <w:t>在實時</w:t>
      </w:r>
      <w:r w:rsidR="31145F27" w:rsidRPr="31145F27">
        <w:rPr>
          <w:rFonts w:ascii="標楷體" w:eastAsia="標楷體" w:hAnsi="標楷體" w:cs="標楷體"/>
        </w:rPr>
        <w:t>物體檢測</w:t>
      </w:r>
      <w:r w:rsidR="344B6871" w:rsidRPr="344B6871">
        <w:rPr>
          <w:rFonts w:ascii="標楷體" w:eastAsia="標楷體" w:hAnsi="標楷體" w:cs="標楷體"/>
        </w:rPr>
        <w:t>有著</w:t>
      </w:r>
      <w:r w:rsidR="0CCEB8FE" w:rsidRPr="0CCEB8FE">
        <w:rPr>
          <w:rFonts w:ascii="標楷體" w:eastAsia="標楷體" w:hAnsi="標楷體" w:cs="標楷體"/>
        </w:rPr>
        <w:t>獨特的優勢</w:t>
      </w:r>
      <w:r w:rsidR="433F6B00" w:rsidRPr="433F6B00">
        <w:rPr>
          <w:rFonts w:ascii="標楷體" w:eastAsia="標楷體" w:hAnsi="標楷體" w:cs="標楷體"/>
        </w:rPr>
        <w:t>。</w:t>
      </w:r>
    </w:p>
    <w:p w14:paraId="5BB61715" w14:textId="2421E73D" w:rsidR="76F4E3C2" w:rsidRDefault="76F4E3C2" w:rsidP="79DCB390">
      <w:pPr>
        <w:spacing w:line="360" w:lineRule="auto"/>
        <w:rPr>
          <w:rFonts w:ascii="標楷體" w:eastAsia="標楷體" w:hAnsi="標楷體" w:cs="標楷體"/>
        </w:rPr>
      </w:pPr>
      <w:r w:rsidRPr="79DCB390">
        <w:rPr>
          <w:rFonts w:ascii="標楷體" w:eastAsia="標楷體" w:hAnsi="標楷體" w:cs="標楷體"/>
        </w:rPr>
        <w:br w:type="page"/>
      </w:r>
    </w:p>
    <w:p w14:paraId="0000012F" w14:textId="512CEEF7" w:rsidR="005938D1" w:rsidRDefault="79DCB390" w:rsidP="79DCB390">
      <w:pPr>
        <w:spacing w:line="360" w:lineRule="auto"/>
        <w:rPr>
          <w:rFonts w:ascii="標楷體" w:eastAsia="標楷體" w:hAnsi="標楷體" w:cs="標楷體"/>
          <w:b/>
          <w:bCs/>
          <w:color w:val="000000"/>
        </w:rPr>
      </w:pPr>
      <w:r w:rsidRPr="79DCB390">
        <w:rPr>
          <w:rFonts w:ascii="標楷體" w:eastAsia="標楷體" w:hAnsi="標楷體" w:cs="標楷體"/>
          <w:b/>
          <w:bCs/>
          <w:color w:val="000000" w:themeColor="text1"/>
          <w:sz w:val="36"/>
          <w:szCs w:val="36"/>
        </w:rPr>
        <w:lastRenderedPageBreak/>
        <w:t>參考文獻</w:t>
      </w:r>
    </w:p>
    <w:p w14:paraId="3DC70E08" w14:textId="1D073BE0" w:rsidR="00150DE9" w:rsidRPr="00CF388A" w:rsidRDefault="002869C8" w:rsidP="00E4621B">
      <w:pPr>
        <w:rPr>
          <w:rFonts w:ascii="標楷體" w:eastAsia="標楷體" w:hAnsi="標楷體" w:cs="標楷體"/>
        </w:rPr>
      </w:pPr>
      <w:r w:rsidRPr="00CF388A">
        <w:rPr>
          <w:rFonts w:ascii="標楷體" w:eastAsia="標楷體" w:hAnsi="標楷體"/>
        </w:rPr>
        <w:t xml:space="preserve">1.  </w:t>
      </w:r>
      <w:r w:rsidR="0002091E" w:rsidRPr="00CF388A">
        <w:rPr>
          <w:rFonts w:ascii="標楷體" w:eastAsia="標楷體" w:hAnsi="標楷體"/>
        </w:rPr>
        <w:t>*Major*</w:t>
      </w:r>
      <w:r w:rsidR="00A04360" w:rsidRPr="00CF388A">
        <w:rPr>
          <w:rFonts w:ascii="標楷體" w:eastAsia="標楷體" w:hAnsi="標楷體" w:hint="eastAsia"/>
        </w:rPr>
        <w:t>,</w:t>
      </w:r>
      <w:r w:rsidR="009F0F16" w:rsidRPr="00CF388A">
        <w:rPr>
          <w:rFonts w:ascii="標楷體" w:eastAsia="標楷體" w:hAnsi="標楷體"/>
        </w:rPr>
        <w:t>( 2023,</w:t>
      </w:r>
      <w:r w:rsidR="000C04B3" w:rsidRPr="00CF388A">
        <w:rPr>
          <w:rFonts w:ascii="標楷體" w:eastAsia="標楷體" w:hAnsi="標楷體"/>
        </w:rPr>
        <w:t xml:space="preserve"> September 22</w:t>
      </w:r>
      <w:r w:rsidR="009F0F16" w:rsidRPr="00CF388A">
        <w:rPr>
          <w:rFonts w:ascii="標楷體" w:eastAsia="標楷體" w:hAnsi="標楷體"/>
        </w:rPr>
        <w:t>)</w:t>
      </w:r>
      <w:r w:rsidR="0002091E" w:rsidRPr="00CF388A">
        <w:rPr>
          <w:rFonts w:ascii="標楷體" w:eastAsia="標楷體" w:hAnsi="標楷體"/>
        </w:rPr>
        <w:t>.</w:t>
      </w:r>
      <w:r w:rsidR="0002091E" w:rsidRPr="00CF388A">
        <w:rPr>
          <w:rFonts w:ascii="標楷體" w:eastAsia="標楷體" w:hAnsi="標楷體"/>
          <w:i/>
          <w:iCs/>
        </w:rPr>
        <w:t>yoloV8</w:t>
      </w:r>
      <w:r w:rsidR="0002091E" w:rsidRPr="00CF388A">
        <w:rPr>
          <w:rFonts w:ascii="標楷體" w:eastAsia="標楷體" w:hAnsi="標楷體" w:hint="eastAsia"/>
          <w:i/>
          <w:iCs/>
        </w:rPr>
        <w:t>基础使用教程</w:t>
      </w:r>
      <w:r w:rsidR="00B36024" w:rsidRPr="00CF388A">
        <w:rPr>
          <w:rFonts w:ascii="標楷體" w:eastAsia="標楷體" w:hAnsi="標楷體" w:hint="eastAsia"/>
          <w:i/>
          <w:iCs/>
        </w:rPr>
        <w:t>.</w:t>
      </w:r>
      <w:r w:rsidR="00B36024" w:rsidRPr="00CF388A">
        <w:rPr>
          <w:rFonts w:ascii="標楷體" w:eastAsia="標楷體" w:hAnsi="標楷體" w:cs="標楷體"/>
        </w:rPr>
        <w:t xml:space="preserve"> </w:t>
      </w:r>
      <w:hyperlink r:id="rId16">
        <w:r w:rsidR="483A0319" w:rsidRPr="483A0319">
          <w:rPr>
            <w:rStyle w:val="a5"/>
            <w:rFonts w:ascii="標楷體" w:eastAsia="標楷體" w:hAnsi="標楷體" w:cs="標楷體"/>
          </w:rPr>
          <w:t>https://blog.csdn.net/qq_41375318/article/details/131020957</w:t>
        </w:r>
      </w:hyperlink>
    </w:p>
    <w:p w14:paraId="26D298C7" w14:textId="176DCF0D" w:rsidR="00B36024" w:rsidRPr="00CF388A" w:rsidRDefault="002869C8" w:rsidP="00E4621B">
      <w:pPr>
        <w:rPr>
          <w:rFonts w:ascii="標楷體" w:eastAsia="標楷體" w:hAnsi="標楷體" w:cs="標楷體"/>
        </w:rPr>
      </w:pPr>
      <w:r w:rsidRPr="00CF388A">
        <w:rPr>
          <w:rFonts w:ascii="標楷體" w:eastAsia="標楷體" w:hAnsi="標楷體" w:cs="標楷體" w:hint="eastAsia"/>
        </w:rPr>
        <w:t>2</w:t>
      </w:r>
      <w:r w:rsidRPr="00CF388A">
        <w:rPr>
          <w:rFonts w:ascii="標楷體" w:eastAsia="標楷體" w:hAnsi="標楷體" w:cs="標楷體"/>
        </w:rPr>
        <w:t xml:space="preserve">. </w:t>
      </w:r>
      <w:r w:rsidR="00AE38EE" w:rsidRPr="00CF388A">
        <w:rPr>
          <w:rFonts w:ascii="標楷體" w:eastAsia="標楷體" w:hAnsi="標楷體" w:cs="標楷體" w:hint="eastAsia"/>
        </w:rPr>
        <w:t>清如许</w:t>
      </w:r>
      <w:r w:rsidR="00AE38EE" w:rsidRPr="00CF388A">
        <w:rPr>
          <w:rFonts w:ascii="標楷體" w:eastAsia="標楷體" w:hAnsi="標楷體" w:cs="標楷體"/>
        </w:rPr>
        <w:t>.,(2023,</w:t>
      </w:r>
      <w:r w:rsidR="001360F9" w:rsidRPr="00CF388A">
        <w:rPr>
          <w:rFonts w:ascii="標楷體" w:eastAsia="標楷體" w:hAnsi="標楷體"/>
        </w:rPr>
        <w:t xml:space="preserve"> </w:t>
      </w:r>
      <w:r w:rsidR="001360F9" w:rsidRPr="00CF388A">
        <w:rPr>
          <w:rFonts w:ascii="標楷體" w:eastAsia="標楷體" w:hAnsi="標楷體" w:cs="標楷體"/>
        </w:rPr>
        <w:t>October 26</w:t>
      </w:r>
      <w:r w:rsidR="00AE38EE" w:rsidRPr="00CF388A">
        <w:rPr>
          <w:rFonts w:ascii="標楷體" w:eastAsia="標楷體" w:hAnsi="標楷體" w:cs="標楷體"/>
        </w:rPr>
        <w:t>)</w:t>
      </w:r>
      <w:r w:rsidR="001360F9" w:rsidRPr="00CF388A">
        <w:rPr>
          <w:rFonts w:ascii="標楷體" w:eastAsia="標楷體" w:hAnsi="標楷體" w:cs="標楷體"/>
        </w:rPr>
        <w:t>.</w:t>
      </w:r>
      <w:r w:rsidR="001360F9" w:rsidRPr="00CF388A">
        <w:rPr>
          <w:rFonts w:ascii="標楷體" w:eastAsia="標楷體" w:hAnsi="標楷體" w:cs="標楷體"/>
          <w:i/>
          <w:iCs/>
        </w:rPr>
        <w:t>YOLOv8</w:t>
      </w:r>
      <w:r w:rsidR="001360F9" w:rsidRPr="00CF388A">
        <w:rPr>
          <w:rFonts w:ascii="標楷體" w:eastAsia="標楷體" w:hAnsi="標楷體" w:cs="標楷體" w:hint="eastAsia"/>
          <w:i/>
          <w:iCs/>
        </w:rPr>
        <w:t>训练自己的数据集</w:t>
      </w:r>
      <w:r w:rsidR="001360F9" w:rsidRPr="00CF388A">
        <w:rPr>
          <w:rFonts w:ascii="標楷體" w:eastAsia="標楷體" w:hAnsi="標楷體" w:cs="標楷體"/>
          <w:i/>
          <w:iCs/>
        </w:rPr>
        <w:t>+</w:t>
      </w:r>
      <w:r w:rsidR="001360F9" w:rsidRPr="00CF388A">
        <w:rPr>
          <w:rFonts w:ascii="標楷體" w:eastAsia="標楷體" w:hAnsi="標楷體" w:cs="標楷體" w:hint="eastAsia"/>
          <w:i/>
          <w:iCs/>
        </w:rPr>
        <w:t>常用传参说明.</w:t>
      </w:r>
    </w:p>
    <w:p w14:paraId="4DDFA6D9" w14:textId="16EB6A1C" w:rsidR="0ECCF93C" w:rsidRPr="00CF388A" w:rsidRDefault="00E84F71" w:rsidP="00E4621B">
      <w:pPr>
        <w:rPr>
          <w:rStyle w:val="a5"/>
          <w:rFonts w:ascii="標楷體" w:eastAsia="標楷體" w:hAnsi="標楷體" w:cs="標楷體"/>
        </w:rPr>
      </w:pPr>
      <w:hyperlink r:id="rId17">
        <w:r w:rsidR="79DCB390" w:rsidRPr="00CF388A">
          <w:rPr>
            <w:rStyle w:val="a5"/>
            <w:rFonts w:ascii="標楷體" w:eastAsia="標楷體" w:hAnsi="標楷體" w:cs="標楷體"/>
          </w:rPr>
          <w:t>https://blog.csdn.net/MacWx/article/details/134012157</w:t>
        </w:r>
      </w:hyperlink>
    </w:p>
    <w:p w14:paraId="4439CA51" w14:textId="33DF119B" w:rsidR="001360F9" w:rsidRPr="00CF388A" w:rsidRDefault="002869C8" w:rsidP="00E4621B">
      <w:pPr>
        <w:rPr>
          <w:rFonts w:ascii="標楷體" w:eastAsia="標楷體" w:hAnsi="標楷體" w:cs="標楷體"/>
        </w:rPr>
      </w:pPr>
      <w:r w:rsidRPr="00CF388A">
        <w:rPr>
          <w:rFonts w:ascii="標楷體" w:eastAsia="標楷體" w:hAnsi="標楷體" w:cs="標楷體"/>
        </w:rPr>
        <w:t xml:space="preserve">3. </w:t>
      </w:r>
      <w:proofErr w:type="spellStart"/>
      <w:proofErr w:type="gramStart"/>
      <w:r w:rsidR="00F34D74" w:rsidRPr="00CF388A">
        <w:rPr>
          <w:rFonts w:ascii="標楷體" w:eastAsia="標楷體" w:hAnsi="標楷體" w:cs="標楷體"/>
        </w:rPr>
        <w:t>JoJoJoJoya</w:t>
      </w:r>
      <w:proofErr w:type="spellEnd"/>
      <w:r w:rsidR="00F34D74" w:rsidRPr="00CF388A">
        <w:rPr>
          <w:rFonts w:ascii="標楷體" w:eastAsia="標楷體" w:hAnsi="標楷體" w:cs="標楷體"/>
        </w:rPr>
        <w:t>.(</w:t>
      </w:r>
      <w:proofErr w:type="gramEnd"/>
      <w:r w:rsidR="00EE55AA" w:rsidRPr="00CF388A">
        <w:rPr>
          <w:rFonts w:ascii="標楷體" w:eastAsia="標楷體" w:hAnsi="標楷體" w:cs="標楷體"/>
        </w:rPr>
        <w:t>2018,</w:t>
      </w:r>
      <w:r w:rsidR="00E13F3E" w:rsidRPr="00CF388A">
        <w:rPr>
          <w:rFonts w:ascii="標楷體" w:eastAsia="標楷體" w:hAnsi="標楷體"/>
        </w:rPr>
        <w:t xml:space="preserve"> </w:t>
      </w:r>
      <w:r w:rsidR="00E13F3E" w:rsidRPr="00CF388A">
        <w:rPr>
          <w:rFonts w:ascii="標楷體" w:eastAsia="標楷體" w:hAnsi="標楷體" w:cs="標楷體"/>
        </w:rPr>
        <w:t>December 22</w:t>
      </w:r>
      <w:r w:rsidR="00F34D74" w:rsidRPr="00CF388A">
        <w:rPr>
          <w:rFonts w:ascii="標楷體" w:eastAsia="標楷體" w:hAnsi="標楷體" w:cs="標楷體"/>
        </w:rPr>
        <w:t>)</w:t>
      </w:r>
      <w:r w:rsidR="00E13F3E" w:rsidRPr="00CF388A">
        <w:rPr>
          <w:rFonts w:ascii="標楷體" w:eastAsia="標楷體" w:hAnsi="標楷體" w:cs="標楷體"/>
        </w:rPr>
        <w:t>.</w:t>
      </w:r>
      <w:r w:rsidR="00E13F3E" w:rsidRPr="00CF388A">
        <w:rPr>
          <w:rFonts w:ascii="標楷體" w:eastAsia="標楷體" w:hAnsi="標楷體" w:hint="eastAsia"/>
        </w:rPr>
        <w:t xml:space="preserve"> </w:t>
      </w:r>
      <w:proofErr w:type="gramStart"/>
      <w:r w:rsidR="00E13F3E" w:rsidRPr="00CF388A">
        <w:rPr>
          <w:rFonts w:ascii="標楷體" w:eastAsia="標楷體" w:hAnsi="標楷體" w:cs="標楷體" w:hint="eastAsia"/>
          <w:i/>
          <w:iCs/>
        </w:rPr>
        <w:t>后</w:t>
      </w:r>
      <w:proofErr w:type="gramEnd"/>
      <w:r w:rsidR="00E13F3E" w:rsidRPr="00CF388A">
        <w:rPr>
          <w:rFonts w:ascii="標楷體" w:eastAsia="標楷體" w:hAnsi="標楷體" w:cs="標楷體"/>
          <w:i/>
          <w:iCs/>
        </w:rPr>
        <w:t xml:space="preserve"> R-CNN</w:t>
      </w:r>
      <w:r w:rsidR="00E13F3E" w:rsidRPr="00CF388A">
        <w:rPr>
          <w:rFonts w:ascii="標楷體" w:eastAsia="標楷體" w:hAnsi="標楷體" w:cs="標楷體" w:hint="eastAsia"/>
          <w:i/>
          <w:iCs/>
        </w:rPr>
        <w:t>时代，</w:t>
      </w:r>
      <w:r w:rsidR="00E13F3E" w:rsidRPr="00CF388A">
        <w:rPr>
          <w:rFonts w:ascii="標楷體" w:eastAsia="標楷體" w:hAnsi="標楷體" w:cs="標楷體"/>
          <w:i/>
          <w:iCs/>
        </w:rPr>
        <w:t>Faster R-CNN</w:t>
      </w:r>
      <w:r w:rsidR="00E13F3E" w:rsidRPr="00CF388A">
        <w:rPr>
          <w:rFonts w:ascii="標楷體" w:eastAsia="標楷體" w:hAnsi="標楷體" w:cs="標楷體" w:hint="eastAsia"/>
          <w:i/>
          <w:iCs/>
        </w:rPr>
        <w:t>、</w:t>
      </w:r>
      <w:r w:rsidR="00E13F3E" w:rsidRPr="00CF388A">
        <w:rPr>
          <w:rFonts w:ascii="標楷體" w:eastAsia="標楷體" w:hAnsi="標楷體" w:cs="標楷體"/>
          <w:i/>
          <w:iCs/>
        </w:rPr>
        <w:t>SSD</w:t>
      </w:r>
      <w:r w:rsidR="00E13F3E" w:rsidRPr="00CF388A">
        <w:rPr>
          <w:rFonts w:ascii="標楷體" w:eastAsia="標楷體" w:hAnsi="標楷體" w:cs="標楷體" w:hint="eastAsia"/>
          <w:i/>
          <w:iCs/>
        </w:rPr>
        <w:t>、</w:t>
      </w:r>
      <w:r w:rsidR="00E13F3E" w:rsidRPr="00CF388A">
        <w:rPr>
          <w:rFonts w:ascii="標楷體" w:eastAsia="標楷體" w:hAnsi="標楷體" w:cs="標楷體"/>
          <w:i/>
          <w:iCs/>
        </w:rPr>
        <w:t xml:space="preserve">YOLO </w:t>
      </w:r>
      <w:r w:rsidR="00E13F3E" w:rsidRPr="00CF388A">
        <w:rPr>
          <w:rFonts w:ascii="標楷體" w:eastAsia="標楷體" w:hAnsi="標楷體" w:cs="標楷體" w:hint="eastAsia"/>
          <w:i/>
          <w:iCs/>
        </w:rPr>
        <w:t>各类变体统治下的目标检测综述：</w:t>
      </w:r>
      <w:r w:rsidR="00E13F3E" w:rsidRPr="00CF388A">
        <w:rPr>
          <w:rFonts w:ascii="標楷體" w:eastAsia="標楷體" w:hAnsi="標楷體" w:cs="標楷體"/>
          <w:i/>
          <w:iCs/>
        </w:rPr>
        <w:t>Faster R-CNN</w:t>
      </w:r>
      <w:r w:rsidR="00E13F3E" w:rsidRPr="00CF388A">
        <w:rPr>
          <w:rFonts w:ascii="標楷體" w:eastAsia="標楷體" w:hAnsi="標楷體" w:cs="標楷體" w:hint="eastAsia"/>
          <w:i/>
          <w:iCs/>
        </w:rPr>
        <w:t>系列</w:t>
      </w:r>
      <w:proofErr w:type="gramStart"/>
      <w:r w:rsidR="00E13F3E" w:rsidRPr="00CF388A">
        <w:rPr>
          <w:rFonts w:ascii="標楷體" w:eastAsia="標楷體" w:hAnsi="標楷體" w:cs="標楷體" w:hint="eastAsia"/>
          <w:i/>
          <w:iCs/>
        </w:rPr>
        <w:t>胜</w:t>
      </w:r>
      <w:proofErr w:type="gramEnd"/>
      <w:r w:rsidR="00E13F3E" w:rsidRPr="00CF388A">
        <w:rPr>
          <w:rFonts w:ascii="標楷體" w:eastAsia="標楷體" w:hAnsi="標楷體" w:cs="標楷體" w:hint="eastAsia"/>
          <w:i/>
          <w:iCs/>
        </w:rPr>
        <w:t>了吗？.</w:t>
      </w:r>
    </w:p>
    <w:p w14:paraId="43060EE4" w14:textId="39D33E68" w:rsidR="79DCB390" w:rsidRPr="00CF388A" w:rsidRDefault="00E84F71" w:rsidP="00E4621B">
      <w:pPr>
        <w:rPr>
          <w:rStyle w:val="a5"/>
          <w:rFonts w:ascii="標楷體" w:eastAsia="標楷體" w:hAnsi="標楷體" w:cs="標楷體"/>
        </w:rPr>
      </w:pPr>
      <w:hyperlink r:id="rId18">
        <w:r w:rsidR="79DCB390" w:rsidRPr="00CF388A">
          <w:rPr>
            <w:rStyle w:val="a5"/>
            <w:rFonts w:ascii="標楷體" w:eastAsia="標楷體" w:hAnsi="標楷體" w:cs="標楷體"/>
          </w:rPr>
          <w:t>https://zhuanlan.zhihu.com/p/38709522</w:t>
        </w:r>
      </w:hyperlink>
    </w:p>
    <w:p w14:paraId="2B66F09A" w14:textId="5D5B00CA" w:rsidR="00E13F3E" w:rsidRPr="00CF388A" w:rsidRDefault="002869C8" w:rsidP="00E4621B">
      <w:pPr>
        <w:rPr>
          <w:rFonts w:ascii="標楷體" w:eastAsia="標楷體" w:hAnsi="標楷體" w:cs="標楷體"/>
          <w:i/>
          <w:iCs/>
        </w:rPr>
      </w:pPr>
      <w:r w:rsidRPr="00CF388A">
        <w:rPr>
          <w:rFonts w:ascii="標楷體" w:eastAsia="標楷體" w:hAnsi="標楷體" w:cs="標楷體"/>
        </w:rPr>
        <w:t xml:space="preserve">4. </w:t>
      </w:r>
      <w:r w:rsidR="00D5642B" w:rsidRPr="00CF388A">
        <w:rPr>
          <w:rFonts w:ascii="標楷體" w:eastAsia="標楷體" w:hAnsi="標楷體" w:cs="標楷體"/>
        </w:rPr>
        <w:t>m0_74232237.(</w:t>
      </w:r>
      <w:r w:rsidR="00D5642B" w:rsidRPr="00CF388A">
        <w:rPr>
          <w:rFonts w:ascii="標楷體" w:eastAsia="標楷體" w:hAnsi="標楷體"/>
        </w:rPr>
        <w:t xml:space="preserve"> </w:t>
      </w:r>
      <w:r w:rsidR="00D5642B" w:rsidRPr="00CF388A">
        <w:rPr>
          <w:rFonts w:ascii="標楷體" w:eastAsia="標楷體" w:hAnsi="標楷體" w:cs="標楷體"/>
        </w:rPr>
        <w:t>2023,</w:t>
      </w:r>
      <w:r w:rsidR="000928D9" w:rsidRPr="00CF388A">
        <w:rPr>
          <w:rFonts w:ascii="標楷體" w:eastAsia="標楷體" w:hAnsi="標楷體"/>
        </w:rPr>
        <w:t xml:space="preserve"> </w:t>
      </w:r>
      <w:r w:rsidR="000928D9" w:rsidRPr="00CF388A">
        <w:rPr>
          <w:rFonts w:ascii="標楷體" w:eastAsia="標楷體" w:hAnsi="標楷體" w:cs="標楷體"/>
        </w:rPr>
        <w:t>June 1</w:t>
      </w:r>
      <w:r w:rsidR="00D5642B" w:rsidRPr="00CF388A">
        <w:rPr>
          <w:rFonts w:ascii="標楷體" w:eastAsia="標楷體" w:hAnsi="標楷體" w:cs="標楷體"/>
        </w:rPr>
        <w:t>)</w:t>
      </w:r>
      <w:r w:rsidR="00E13D0F" w:rsidRPr="00CF388A">
        <w:rPr>
          <w:rFonts w:ascii="標楷體" w:eastAsia="標楷體" w:hAnsi="標楷體" w:cs="標楷體"/>
        </w:rPr>
        <w:t>.</w:t>
      </w:r>
      <w:proofErr w:type="spellStart"/>
      <w:r w:rsidR="000928D9" w:rsidRPr="00CF388A">
        <w:rPr>
          <w:rFonts w:ascii="標楷體" w:eastAsia="標楷體" w:hAnsi="標楷體" w:cs="標楷體"/>
          <w:i/>
          <w:iCs/>
        </w:rPr>
        <w:t>labelimg</w:t>
      </w:r>
      <w:proofErr w:type="spellEnd"/>
      <w:r w:rsidR="000928D9" w:rsidRPr="00CF388A">
        <w:rPr>
          <w:rFonts w:ascii="標楷體" w:eastAsia="標楷體" w:hAnsi="標楷體" w:cs="標楷體"/>
          <w:i/>
          <w:iCs/>
        </w:rPr>
        <w:t xml:space="preserve"> </w:t>
      </w:r>
      <w:proofErr w:type="gramStart"/>
      <w:r w:rsidR="000928D9" w:rsidRPr="00CF388A">
        <w:rPr>
          <w:rFonts w:ascii="標楷體" w:eastAsia="標楷體" w:hAnsi="標楷體" w:cs="標楷體" w:hint="eastAsia"/>
          <w:i/>
          <w:iCs/>
        </w:rPr>
        <w:t>打框就</w:t>
      </w:r>
      <w:proofErr w:type="gramEnd"/>
      <w:r w:rsidR="000928D9" w:rsidRPr="00CF388A">
        <w:rPr>
          <w:rFonts w:ascii="標楷體" w:eastAsia="標楷體" w:hAnsi="標楷體" w:cs="標楷體" w:hint="eastAsia"/>
          <w:i/>
          <w:iCs/>
        </w:rPr>
        <w:t>闪退</w:t>
      </w:r>
      <w:r w:rsidR="000928D9" w:rsidRPr="00CF388A">
        <w:rPr>
          <w:rFonts w:ascii="標楷體" w:eastAsia="標楷體" w:hAnsi="標楷體" w:cs="標楷體"/>
          <w:i/>
          <w:iCs/>
        </w:rPr>
        <w:t xml:space="preserve"> </w:t>
      </w:r>
      <w:proofErr w:type="spellStart"/>
      <w:r w:rsidR="000928D9" w:rsidRPr="00CF388A">
        <w:rPr>
          <w:rFonts w:ascii="標楷體" w:eastAsia="標楷體" w:hAnsi="標楷體" w:cs="標楷體"/>
          <w:i/>
          <w:iCs/>
        </w:rPr>
        <w:t>TypeError</w:t>
      </w:r>
      <w:proofErr w:type="spellEnd"/>
      <w:r w:rsidR="000928D9" w:rsidRPr="00CF388A">
        <w:rPr>
          <w:rFonts w:ascii="標楷體" w:eastAsia="標楷體" w:hAnsi="標楷體" w:cs="標楷體"/>
          <w:i/>
          <w:iCs/>
        </w:rPr>
        <w:t xml:space="preserve">: </w:t>
      </w:r>
      <w:proofErr w:type="spellStart"/>
      <w:proofErr w:type="gramStart"/>
      <w:r w:rsidR="000928D9" w:rsidRPr="00CF388A">
        <w:rPr>
          <w:rFonts w:ascii="標楷體" w:eastAsia="標楷體" w:hAnsi="標楷體" w:cs="標楷體"/>
          <w:i/>
          <w:iCs/>
        </w:rPr>
        <w:t>setValue</w:t>
      </w:r>
      <w:proofErr w:type="spellEnd"/>
      <w:r w:rsidR="000928D9" w:rsidRPr="00CF388A">
        <w:rPr>
          <w:rFonts w:ascii="標楷體" w:eastAsia="標楷體" w:hAnsi="標楷體" w:cs="標楷體"/>
          <w:i/>
          <w:iCs/>
        </w:rPr>
        <w:t>(</w:t>
      </w:r>
      <w:proofErr w:type="gramEnd"/>
      <w:r w:rsidR="000928D9" w:rsidRPr="00CF388A">
        <w:rPr>
          <w:rFonts w:ascii="標楷體" w:eastAsia="標楷體" w:hAnsi="標楷體" w:cs="標楷體"/>
          <w:i/>
          <w:iCs/>
        </w:rPr>
        <w:t xml:space="preserve">self, int): argument 1 has unexpected </w:t>
      </w:r>
      <w:proofErr w:type="spellStart"/>
      <w:r w:rsidR="000928D9" w:rsidRPr="00CF388A">
        <w:rPr>
          <w:rFonts w:ascii="標楷體" w:eastAsia="標楷體" w:hAnsi="標楷體" w:cs="標楷體"/>
          <w:i/>
          <w:iCs/>
        </w:rPr>
        <w:t>type‘float</w:t>
      </w:r>
      <w:proofErr w:type="spellEnd"/>
      <w:r w:rsidR="000928D9" w:rsidRPr="00CF388A">
        <w:rPr>
          <w:rFonts w:ascii="標楷體" w:eastAsia="標楷體" w:hAnsi="標楷體" w:cs="標楷體"/>
          <w:i/>
          <w:iCs/>
        </w:rPr>
        <w:t>‘</w:t>
      </w:r>
    </w:p>
    <w:p w14:paraId="485A7365" w14:textId="3DD09C3B" w:rsidR="79DCB390" w:rsidRPr="00CF388A" w:rsidRDefault="00E84F71" w:rsidP="00E4621B">
      <w:pPr>
        <w:rPr>
          <w:rStyle w:val="a5"/>
          <w:rFonts w:ascii="標楷體" w:eastAsia="標楷體" w:hAnsi="標楷體" w:cs="標楷體"/>
        </w:rPr>
      </w:pPr>
      <w:hyperlink r:id="rId19">
        <w:r w:rsidR="79DCB390" w:rsidRPr="00CF388A">
          <w:rPr>
            <w:rStyle w:val="a5"/>
            <w:rFonts w:ascii="標楷體" w:eastAsia="標楷體" w:hAnsi="標楷體" w:cs="標楷體"/>
          </w:rPr>
          <w:t>https://blog.csdn.net/m0_74232237/article/details/130985914</w:t>
        </w:r>
      </w:hyperlink>
    </w:p>
    <w:p w14:paraId="58915762" w14:textId="2371F88A" w:rsidR="000928D9" w:rsidRPr="00CF388A" w:rsidRDefault="002869C8" w:rsidP="00E4621B">
      <w:pPr>
        <w:rPr>
          <w:rFonts w:ascii="標楷體" w:eastAsia="標楷體" w:hAnsi="標楷體" w:cs="標楷體"/>
        </w:rPr>
      </w:pPr>
      <w:r w:rsidRPr="00CF388A">
        <w:rPr>
          <w:rFonts w:ascii="標楷體" w:eastAsia="標楷體" w:hAnsi="標楷體" w:cs="標楷體"/>
        </w:rPr>
        <w:t xml:space="preserve">5. CHETHAN H </w:t>
      </w:r>
      <w:proofErr w:type="spellStart"/>
      <w:proofErr w:type="gramStart"/>
      <w:r w:rsidRPr="00CF388A">
        <w:rPr>
          <w:rFonts w:ascii="標楷體" w:eastAsia="標楷體" w:hAnsi="標楷體" w:cs="標楷體"/>
        </w:rPr>
        <w:t>N.</w:t>
      </w:r>
      <w:r w:rsidR="009A257C" w:rsidRPr="00CF388A">
        <w:rPr>
          <w:rFonts w:ascii="標楷體" w:eastAsia="標楷體" w:hAnsi="標楷體" w:cs="標楷體"/>
          <w:i/>
          <w:iCs/>
        </w:rPr>
        <w:t>Water</w:t>
      </w:r>
      <w:proofErr w:type="spellEnd"/>
      <w:proofErr w:type="gramEnd"/>
      <w:r w:rsidR="009A257C" w:rsidRPr="00CF388A">
        <w:rPr>
          <w:rFonts w:ascii="標楷體" w:eastAsia="標楷體" w:hAnsi="標楷體" w:cs="標楷體"/>
          <w:i/>
          <w:iCs/>
        </w:rPr>
        <w:t xml:space="preserve"> Bottle Image Classification Dataset</w:t>
      </w:r>
    </w:p>
    <w:p w14:paraId="400A9026" w14:textId="5DCDDD03" w:rsidR="79DCB390" w:rsidRPr="00CF388A" w:rsidRDefault="00E84F71" w:rsidP="38E34EB2">
      <w:pPr>
        <w:spacing w:line="360" w:lineRule="auto"/>
        <w:rPr>
          <w:rFonts w:ascii="標楷體" w:eastAsia="標楷體" w:hAnsi="標楷體" w:cs="標楷體"/>
        </w:rPr>
      </w:pPr>
      <w:hyperlink r:id="rId20">
        <w:r w:rsidR="79DCB390" w:rsidRPr="00CF388A">
          <w:rPr>
            <w:rStyle w:val="a5"/>
            <w:rFonts w:ascii="標楷體" w:eastAsia="標楷體" w:hAnsi="標楷體" w:cs="標楷體"/>
          </w:rPr>
          <w:t>https://www.kaggle.com/datasets/chethuhn/water-bottle-dataset</w:t>
        </w:r>
      </w:hyperlink>
    </w:p>
    <w:p w14:paraId="7A1D8F00" w14:textId="5D18D744" w:rsidR="79DCB390" w:rsidRPr="00CF388A" w:rsidRDefault="00E13D0F" w:rsidP="00E4621B">
      <w:pPr>
        <w:rPr>
          <w:rFonts w:ascii="標楷體" w:eastAsia="標楷體" w:hAnsi="標楷體" w:cs="標楷體"/>
          <w:i/>
          <w:iCs/>
        </w:rPr>
      </w:pPr>
      <w:r w:rsidRPr="00CF388A">
        <w:rPr>
          <w:rFonts w:ascii="標楷體" w:eastAsia="標楷體" w:hAnsi="標楷體" w:cs="標楷體"/>
        </w:rPr>
        <w:t xml:space="preserve">6. </w:t>
      </w:r>
      <w:proofErr w:type="spellStart"/>
      <w:proofErr w:type="gramStart"/>
      <w:r w:rsidR="00817EF8" w:rsidRPr="00CF388A">
        <w:rPr>
          <w:rFonts w:ascii="標楷體" w:eastAsia="標楷體" w:hAnsi="標楷體" w:cs="標楷體"/>
        </w:rPr>
        <w:t>githubcurry</w:t>
      </w:r>
      <w:proofErr w:type="spellEnd"/>
      <w:r w:rsidR="00817EF8" w:rsidRPr="00CF388A">
        <w:rPr>
          <w:rFonts w:ascii="標楷體" w:eastAsia="標楷體" w:hAnsi="標楷體" w:cs="標楷體"/>
        </w:rPr>
        <w:t>.(</w:t>
      </w:r>
      <w:proofErr w:type="gramEnd"/>
      <w:r w:rsidR="00817EF8" w:rsidRPr="00CF388A">
        <w:rPr>
          <w:rFonts w:ascii="標楷體" w:eastAsia="標楷體" w:hAnsi="標楷體" w:cs="標楷體"/>
        </w:rPr>
        <w:t>2023,</w:t>
      </w:r>
      <w:r w:rsidRPr="00CF388A">
        <w:rPr>
          <w:rFonts w:ascii="標楷體" w:eastAsia="標楷體" w:hAnsi="標楷體"/>
        </w:rPr>
        <w:t xml:space="preserve"> </w:t>
      </w:r>
      <w:r w:rsidRPr="00CF388A">
        <w:rPr>
          <w:rFonts w:ascii="標楷體" w:eastAsia="標楷體" w:hAnsi="標楷體" w:cs="標楷體"/>
        </w:rPr>
        <w:t>October 11</w:t>
      </w:r>
      <w:r w:rsidR="00817EF8" w:rsidRPr="00CF388A">
        <w:rPr>
          <w:rFonts w:ascii="標楷體" w:eastAsia="標楷體" w:hAnsi="標楷體" w:cs="標楷體"/>
        </w:rPr>
        <w:t>)</w:t>
      </w:r>
      <w:r w:rsidRPr="00CF388A">
        <w:rPr>
          <w:rFonts w:ascii="標楷體" w:eastAsia="標楷體" w:hAnsi="標楷體" w:cs="標楷體"/>
        </w:rPr>
        <w:t>.</w:t>
      </w:r>
      <w:r w:rsidRPr="00CF388A">
        <w:rPr>
          <w:rFonts w:ascii="標楷體" w:eastAsia="標楷體" w:hAnsi="標楷體"/>
          <w:i/>
          <w:iCs/>
        </w:rPr>
        <w:t xml:space="preserve"> </w:t>
      </w:r>
      <w:r w:rsidRPr="00CF388A">
        <w:rPr>
          <w:rFonts w:ascii="標楷體" w:eastAsia="標楷體" w:hAnsi="標楷體" w:cs="標楷體"/>
          <w:i/>
          <w:iCs/>
        </w:rPr>
        <w:t>yolov8</w:t>
      </w:r>
      <w:r w:rsidRPr="00CF388A">
        <w:rPr>
          <w:rFonts w:ascii="標楷體" w:eastAsia="標楷體" w:hAnsi="標楷體" w:cs="標楷體" w:hint="eastAsia"/>
          <w:i/>
          <w:iCs/>
        </w:rPr>
        <w:t>模型训练结果分析以及如何评估</w:t>
      </w:r>
      <w:r w:rsidRPr="00CF388A">
        <w:rPr>
          <w:rFonts w:ascii="標楷體" w:eastAsia="標楷體" w:hAnsi="標楷體" w:cs="標楷體"/>
          <w:i/>
          <w:iCs/>
        </w:rPr>
        <w:t>yolov8</w:t>
      </w:r>
      <w:r w:rsidRPr="00CF388A">
        <w:rPr>
          <w:rFonts w:ascii="標楷體" w:eastAsia="標楷體" w:hAnsi="標楷體" w:cs="標楷體" w:hint="eastAsia"/>
          <w:i/>
          <w:iCs/>
        </w:rPr>
        <w:t>模型训练的效果</w:t>
      </w:r>
      <w:hyperlink r:id="rId21">
        <w:r w:rsidR="483A0319" w:rsidRPr="483A0319">
          <w:rPr>
            <w:rStyle w:val="a5"/>
            <w:rFonts w:ascii="標楷體" w:eastAsia="標楷體" w:hAnsi="標楷體" w:cs="標楷體"/>
            <w:i/>
            <w:iCs/>
          </w:rPr>
          <w:t>https://blog.csdn.net/weixin_45277161/article/details/131046636</w:t>
        </w:r>
      </w:hyperlink>
    </w:p>
    <w:p w14:paraId="0F8C89A3" w14:textId="766E2773" w:rsidR="001C555B" w:rsidRPr="00CF388A" w:rsidRDefault="483A0319" w:rsidP="00E4621B">
      <w:pPr>
        <w:rPr>
          <w:rFonts w:ascii="標楷體" w:eastAsia="標楷體" w:hAnsi="標楷體"/>
          <w:i/>
          <w:iCs/>
        </w:rPr>
      </w:pPr>
      <w:r w:rsidRPr="483A0319">
        <w:rPr>
          <w:rFonts w:ascii="標楷體" w:eastAsia="標楷體" w:hAnsi="標楷體"/>
        </w:rPr>
        <w:t>7.  拨开自己的理想三旬.(</w:t>
      </w:r>
      <w:proofErr w:type="gramStart"/>
      <w:r w:rsidRPr="483A0319">
        <w:rPr>
          <w:rFonts w:ascii="標楷體" w:eastAsia="標楷體" w:hAnsi="標楷體"/>
        </w:rPr>
        <w:t>2023,  August</w:t>
      </w:r>
      <w:proofErr w:type="gramEnd"/>
      <w:r w:rsidRPr="483A0319">
        <w:rPr>
          <w:rFonts w:ascii="標楷體" w:eastAsia="標楷體" w:hAnsi="標楷體"/>
        </w:rPr>
        <w:t xml:space="preserve"> 26). </w:t>
      </w:r>
      <w:r w:rsidRPr="483A0319">
        <w:rPr>
          <w:rFonts w:ascii="標楷體" w:eastAsia="標楷體" w:hAnsi="標楷體"/>
          <w:i/>
          <w:iCs/>
        </w:rPr>
        <w:t>Yolov8教程，安装，训练，推理速度太强悍了，详细教学</w:t>
      </w:r>
      <w:hyperlink r:id="rId22">
        <w:r w:rsidRPr="005959E8">
          <w:rPr>
            <w:rStyle w:val="a5"/>
            <w:rFonts w:ascii="標楷體" w:eastAsia="標楷體" w:hAnsi="標楷體"/>
          </w:rPr>
          <w:t>https://blog.csdn.net/m0_62479378/article/details/130472736?ops_request_misc=%257B%2522request%255Fid%2522%253A%2522170390099716800188587296%2522%252C%2522scm%2522%253A%252220140713.130102334..%2522%257D&amp;request_id=170390099716800188587296&amp;biz_id=0&amp;utm_medium=distribute.pc_search_result.none-task-blog-2~all~top_positive~default-6-130472736-null-null.142^v99^pc_search_result_base1&amp;utm_term=yolov8&amp;spm=1018.2226.3001.4187</w:t>
        </w:r>
      </w:hyperlink>
      <w:ins w:id="11" w:author="Microsoft Word" w:date="2024-01-07T20:41:00Z">
        <w:r w:rsidR="00E13D0F" w:rsidRPr="005959E8">
          <w:rPr>
            <w:rFonts w:ascii="標楷體" w:eastAsia="標楷體" w:hAnsi="標楷體" w:hint="eastAsia"/>
            <w:u w:val="single"/>
          </w:rPr>
          <w:t>7</w:t>
        </w:r>
        <w:r w:rsidR="00E13D0F" w:rsidRPr="005959E8">
          <w:rPr>
            <w:rFonts w:ascii="標楷體" w:eastAsia="標楷體" w:hAnsi="標楷體"/>
            <w:u w:val="single"/>
          </w:rPr>
          <w:t>.</w:t>
        </w:r>
        <w:r w:rsidR="00CF388A">
          <w:rPr>
            <w:rFonts w:ascii="標楷體" w:eastAsia="標楷體" w:hAnsi="標楷體"/>
          </w:rPr>
          <w:t xml:space="preserve">  </w:t>
        </w:r>
      </w:ins>
    </w:p>
    <w:p w14:paraId="4E531B8B" w14:textId="6EBFC090" w:rsidR="00CF388A" w:rsidRPr="00CF388A" w:rsidRDefault="001C555B" w:rsidP="00E4621B">
      <w:pPr>
        <w:rPr>
          <w:rFonts w:ascii="標楷體" w:eastAsia="標楷體" w:hAnsi="標楷體"/>
          <w:i/>
          <w:iCs/>
        </w:rPr>
      </w:pPr>
      <w:r w:rsidRPr="00CF388A">
        <w:rPr>
          <w:rFonts w:ascii="標楷體" w:eastAsia="標楷體" w:hAnsi="標楷體" w:hint="eastAsia"/>
        </w:rPr>
        <w:t>8</w:t>
      </w:r>
      <w:r w:rsidRPr="00CF388A">
        <w:rPr>
          <w:rFonts w:ascii="標楷體" w:eastAsia="標楷體" w:hAnsi="標楷體"/>
        </w:rPr>
        <w:t xml:space="preserve">.  </w:t>
      </w:r>
      <w:r w:rsidR="000B68A0" w:rsidRPr="00CF388A">
        <w:rPr>
          <w:rFonts w:ascii="標楷體" w:eastAsia="標楷體" w:hAnsi="標楷體"/>
        </w:rPr>
        <w:t xml:space="preserve">Claire </w:t>
      </w:r>
      <w:proofErr w:type="gramStart"/>
      <w:r w:rsidR="000B68A0" w:rsidRPr="00CF388A">
        <w:rPr>
          <w:rFonts w:ascii="標楷體" w:eastAsia="標楷體" w:hAnsi="標楷體"/>
        </w:rPr>
        <w:t>Chang.(</w:t>
      </w:r>
      <w:proofErr w:type="gramEnd"/>
      <w:r w:rsidR="000B68A0" w:rsidRPr="00CF388A">
        <w:rPr>
          <w:rFonts w:ascii="標楷體" w:eastAsia="標楷體" w:hAnsi="標楷體"/>
        </w:rPr>
        <w:t>2023</w:t>
      </w:r>
      <w:r w:rsidR="00D67AB1" w:rsidRPr="00CF388A">
        <w:rPr>
          <w:rFonts w:ascii="標楷體" w:eastAsia="標楷體" w:hAnsi="標楷體"/>
        </w:rPr>
        <w:t>, August 16</w:t>
      </w:r>
      <w:r w:rsidR="000B68A0" w:rsidRPr="00CF388A">
        <w:rPr>
          <w:rFonts w:ascii="標楷體" w:eastAsia="標楷體" w:hAnsi="標楷體"/>
        </w:rPr>
        <w:t>)</w:t>
      </w:r>
      <w:r w:rsidR="00D67AB1" w:rsidRPr="00CF388A">
        <w:rPr>
          <w:rFonts w:ascii="標楷體" w:eastAsia="標楷體" w:hAnsi="標楷體"/>
        </w:rPr>
        <w:t>.</w:t>
      </w:r>
      <w:r w:rsidR="00D67AB1" w:rsidRPr="00CF388A">
        <w:rPr>
          <w:rFonts w:ascii="標楷體" w:eastAsia="標楷體" w:hAnsi="標楷體" w:hint="eastAsia"/>
        </w:rPr>
        <w:t xml:space="preserve"> </w:t>
      </w:r>
      <w:r w:rsidR="00D67AB1" w:rsidRPr="00CF388A">
        <w:rPr>
          <w:rFonts w:ascii="標楷體" w:eastAsia="標楷體" w:hAnsi="標楷體" w:hint="eastAsia"/>
          <w:i/>
          <w:iCs/>
        </w:rPr>
        <w:t>YOLOv8模型訓練及其指標意義</w:t>
      </w:r>
    </w:p>
    <w:p w14:paraId="205DD6E8" w14:textId="562CAB7D" w:rsidR="001C555B" w:rsidRPr="00CF388A" w:rsidRDefault="00E84F71" w:rsidP="00E4621B">
      <w:pPr>
        <w:rPr>
          <w:rFonts w:ascii="標楷體" w:eastAsia="標楷體" w:hAnsi="標楷體"/>
        </w:rPr>
      </w:pPr>
      <w:hyperlink r:id="rId23">
        <w:r w:rsidR="483A0319" w:rsidRPr="483A0319">
          <w:rPr>
            <w:rStyle w:val="a5"/>
            <w:rFonts w:ascii="標楷體" w:eastAsia="標楷體" w:hAnsi="標楷體"/>
          </w:rPr>
          <w:t>https://claire-chang.com/2023/08/16/yolov8%E6%A8%A1%E5%9E%8B%E8%A8%93%E7%B7%B4%E5%8F%8A%E5%85%B6%E6%8C%87%E6%A8%99%E6%84%8F%E7%BE%A9/</w:t>
        </w:r>
      </w:hyperlink>
      <w:r w:rsidR="00DB74D2" w:rsidRPr="00CF388A">
        <w:rPr>
          <w:rFonts w:ascii="標楷體" w:eastAsia="標楷體" w:hAnsi="標楷體"/>
        </w:rPr>
        <w:t xml:space="preserve"> </w:t>
      </w:r>
    </w:p>
    <w:p w14:paraId="76CBED3A" w14:textId="1ABC22DA" w:rsidR="00CF388A" w:rsidRDefault="00CF388A" w:rsidP="00E4621B">
      <w:pPr>
        <w:rPr>
          <w:rFonts w:ascii="標楷體" w:eastAsia="標楷體" w:hAnsi="標楷體"/>
          <w:i/>
          <w:iCs/>
        </w:rPr>
      </w:pPr>
      <w:bookmarkStart w:id="12" w:name="_Hlk155553317"/>
      <w:r w:rsidRPr="00CF388A">
        <w:rPr>
          <w:rFonts w:ascii="標楷體" w:eastAsia="標楷體" w:hAnsi="標楷體" w:hint="eastAsia"/>
        </w:rPr>
        <w:t>9</w:t>
      </w:r>
      <w:r w:rsidRPr="00CF388A">
        <w:rPr>
          <w:rFonts w:ascii="標楷體" w:eastAsia="標楷體" w:hAnsi="標楷體"/>
        </w:rPr>
        <w:t>.</w:t>
      </w:r>
      <w:r w:rsidR="00323DDF">
        <w:rPr>
          <w:rFonts w:ascii="標楷體" w:eastAsia="標楷體" w:hAnsi="標楷體"/>
        </w:rPr>
        <w:t xml:space="preserve"> </w:t>
      </w:r>
      <w:r w:rsidR="00323DDF" w:rsidRPr="00323DDF">
        <w:rPr>
          <w:rFonts w:hint="eastAsia"/>
        </w:rPr>
        <w:t xml:space="preserve"> </w:t>
      </w:r>
      <w:r w:rsidR="00323DDF" w:rsidRPr="00323DDF">
        <w:rPr>
          <w:rFonts w:ascii="標楷體" w:eastAsia="標楷體" w:hAnsi="標楷體" w:hint="eastAsia"/>
        </w:rPr>
        <w:t>阿_</w:t>
      </w:r>
      <w:bookmarkEnd w:id="12"/>
      <w:r w:rsidR="00323DDF" w:rsidRPr="00323DDF">
        <w:rPr>
          <w:rFonts w:ascii="標楷體" w:eastAsia="標楷體" w:hAnsi="標楷體" w:hint="eastAsia"/>
        </w:rPr>
        <w:t>旭</w:t>
      </w:r>
      <w:r w:rsidR="008A1520">
        <w:rPr>
          <w:rFonts w:ascii="標楷體" w:eastAsia="標楷體" w:hAnsi="標楷體" w:hint="eastAsia"/>
        </w:rPr>
        <w:t>.</w:t>
      </w:r>
      <w:r w:rsidR="008A1520">
        <w:rPr>
          <w:rFonts w:ascii="標楷體" w:eastAsia="標楷體" w:hAnsi="標楷體"/>
        </w:rPr>
        <w:t>(</w:t>
      </w:r>
      <w:r w:rsidR="008A1520" w:rsidRPr="008A1520">
        <w:rPr>
          <w:rFonts w:ascii="標楷體" w:eastAsia="標楷體" w:hAnsi="標楷體"/>
        </w:rPr>
        <w:t>2023</w:t>
      </w:r>
      <w:r w:rsidR="008A1520">
        <w:rPr>
          <w:rFonts w:ascii="標楷體" w:eastAsia="標楷體" w:hAnsi="標楷體"/>
        </w:rPr>
        <w:t xml:space="preserve">, </w:t>
      </w:r>
      <w:r w:rsidR="008A1520" w:rsidRPr="008A1520">
        <w:rPr>
          <w:rFonts w:ascii="標楷體" w:eastAsia="標楷體" w:hAnsi="標楷體"/>
        </w:rPr>
        <w:t>April</w:t>
      </w:r>
      <w:r w:rsidR="008A1520">
        <w:rPr>
          <w:rFonts w:ascii="標楷體" w:eastAsia="標楷體" w:hAnsi="標楷體"/>
        </w:rPr>
        <w:t xml:space="preserve"> 20).</w:t>
      </w:r>
      <w:r w:rsidR="00E4621B" w:rsidRPr="00E4621B">
        <w:rPr>
          <w:rFonts w:hint="eastAsia"/>
        </w:rPr>
        <w:t xml:space="preserve"> </w:t>
      </w:r>
      <w:proofErr w:type="gramStart"/>
      <w:r w:rsidR="00E4621B" w:rsidRPr="00E4621B">
        <w:rPr>
          <w:rFonts w:ascii="標楷體" w:eastAsia="標楷體" w:hAnsi="標楷體" w:hint="eastAsia"/>
          <w:i/>
          <w:iCs/>
        </w:rPr>
        <w:t>【</w:t>
      </w:r>
      <w:proofErr w:type="gramEnd"/>
      <w:r w:rsidR="00E4621B" w:rsidRPr="00E4621B">
        <w:rPr>
          <w:rFonts w:ascii="標楷體" w:eastAsia="標楷體" w:hAnsi="標楷體" w:hint="eastAsia"/>
          <w:i/>
          <w:iCs/>
        </w:rPr>
        <w:t>超详细】【</w:t>
      </w:r>
      <w:r w:rsidR="00E4621B" w:rsidRPr="00E4621B">
        <w:rPr>
          <w:rFonts w:ascii="標楷體" w:eastAsia="標楷體" w:hAnsi="標楷體"/>
          <w:i/>
          <w:iCs/>
        </w:rPr>
        <w:t>YOLOV8</w:t>
      </w:r>
      <w:r w:rsidR="00E4621B" w:rsidRPr="00E4621B">
        <w:rPr>
          <w:rFonts w:ascii="標楷體" w:eastAsia="標楷體" w:hAnsi="標楷體" w:hint="eastAsia"/>
          <w:i/>
          <w:iCs/>
        </w:rPr>
        <w:t>使用说明】一套框架解决</w:t>
      </w:r>
      <w:r w:rsidR="00E4621B" w:rsidRPr="00E4621B">
        <w:rPr>
          <w:rFonts w:ascii="標楷體" w:eastAsia="標楷體" w:hAnsi="標楷體"/>
          <w:i/>
          <w:iCs/>
        </w:rPr>
        <w:t>CV</w:t>
      </w:r>
      <w:r w:rsidR="00E4621B" w:rsidRPr="00E4621B">
        <w:rPr>
          <w:rFonts w:ascii="標楷體" w:eastAsia="標楷體" w:hAnsi="標楷體" w:hint="eastAsia"/>
          <w:i/>
          <w:iCs/>
        </w:rPr>
        <w:t>的</w:t>
      </w:r>
      <w:r w:rsidR="00E4621B" w:rsidRPr="00E4621B">
        <w:rPr>
          <w:rFonts w:ascii="標楷體" w:eastAsia="標楷體" w:hAnsi="標楷體"/>
          <w:i/>
          <w:iCs/>
        </w:rPr>
        <w:t>5</w:t>
      </w:r>
      <w:r w:rsidR="00E4621B" w:rsidRPr="00E4621B">
        <w:rPr>
          <w:rFonts w:ascii="標楷體" w:eastAsia="標楷體" w:hAnsi="標楷體" w:hint="eastAsia"/>
          <w:i/>
          <w:iCs/>
        </w:rPr>
        <w:t>大任务：目标检测、分割、姿势估计、跟踪和分类任务【含源码】</w:t>
      </w:r>
    </w:p>
    <w:p w14:paraId="79022B2E" w14:textId="77777777" w:rsidR="00E34F96" w:rsidRDefault="00E84F71" w:rsidP="00E34F96">
      <w:pPr>
        <w:rPr>
          <w:rStyle w:val="a5"/>
          <w:rFonts w:ascii="標楷體" w:eastAsia="標楷體" w:hAnsi="標楷體"/>
        </w:rPr>
      </w:pPr>
      <w:hyperlink r:id="rId24">
        <w:r w:rsidR="483A0319" w:rsidRPr="483A0319">
          <w:rPr>
            <w:rStyle w:val="a5"/>
            <w:rFonts w:ascii="標楷體" w:eastAsia="標楷體" w:hAnsi="標楷體"/>
          </w:rPr>
          <w:t>https://blog.csdn.net/qq_42589613/article/details/130265444</w:t>
        </w:r>
      </w:hyperlink>
    </w:p>
    <w:p w14:paraId="20AE5D66" w14:textId="633F876F" w:rsidR="00E4621B" w:rsidRPr="00E4621B" w:rsidRDefault="056610CC" w:rsidP="00E34F96">
      <w:pPr>
        <w:rPr>
          <w:rFonts w:ascii="標楷體" w:eastAsia="標楷體" w:hAnsi="標楷體"/>
        </w:rPr>
      </w:pPr>
      <w:r w:rsidRPr="712EBA80">
        <w:rPr>
          <w:rFonts w:ascii="標楷體" w:hAnsi="標楷體"/>
        </w:rPr>
        <w:t>10.</w:t>
      </w:r>
      <w:r w:rsidR="00E34F96">
        <w:rPr>
          <w:rFonts w:ascii="標楷體" w:hAnsi="標楷體" w:hint="eastAsia"/>
        </w:rPr>
        <w:t xml:space="preserve"> </w:t>
      </w:r>
      <w:r w:rsidRPr="7BCE56EC">
        <w:rPr>
          <w:rFonts w:ascii="標楷體" w:hAnsi="標楷體"/>
        </w:rPr>
        <w:t>cigarettes butts yolov8 dataset</w:t>
      </w:r>
    </w:p>
    <w:p w14:paraId="2CC6F7FF" w14:textId="769EA453" w:rsidR="00E4621B" w:rsidRDefault="00E84F71" w:rsidP="50CE1F5C">
      <w:pPr>
        <w:spacing w:line="259" w:lineRule="auto"/>
        <w:rPr>
          <w:rFonts w:ascii="標楷體" w:eastAsia="標楷體" w:hAnsi="標楷體"/>
          <w:color w:val="0000FF"/>
          <w:u w:val="single"/>
        </w:rPr>
      </w:pPr>
      <w:hyperlink r:id="rId25" w:history="1">
        <w:r w:rsidR="00E34F96" w:rsidRPr="00E84A3F">
          <w:rPr>
            <w:rStyle w:val="a5"/>
            <w:rFonts w:ascii="標楷體" w:eastAsia="標楷體" w:hAnsi="標楷體"/>
          </w:rPr>
          <w:t>https://www.kaggle.com/datasets/eyadamin1233/cigarettes-butts-yolov8-dataset</w:t>
        </w:r>
      </w:hyperlink>
    </w:p>
    <w:p w14:paraId="5727EDFA" w14:textId="2B7A8092" w:rsidR="00E4621B" w:rsidRDefault="00E34F96" w:rsidP="50CE1F5C">
      <w:pPr>
        <w:spacing w:line="259" w:lineRule="auto"/>
        <w:rPr>
          <w:rFonts w:ascii="標楷體" w:eastAsia="標楷體" w:hAnsi="標楷體"/>
          <w:color w:val="0000FF"/>
          <w:u w:val="single"/>
        </w:rPr>
      </w:pPr>
      <w:r>
        <w:rPr>
          <w:rFonts w:ascii="標楷體" w:eastAsia="標楷體" w:hAnsi="標楷體" w:hint="eastAsia"/>
        </w:rPr>
        <w:t>11</w:t>
      </w:r>
      <w:r w:rsidRPr="00CF388A">
        <w:rPr>
          <w:rFonts w:ascii="標楷體" w:eastAsia="標楷體" w:hAnsi="標楷體"/>
        </w:rPr>
        <w:t>.</w:t>
      </w:r>
      <w:r w:rsidR="00BA4A34">
        <w:rPr>
          <w:rFonts w:ascii="標楷體" w:eastAsia="標楷體" w:hAnsi="標楷體" w:hint="eastAsia"/>
        </w:rPr>
        <w:t xml:space="preserve">  </w:t>
      </w:r>
      <w:r w:rsidR="006F01A0">
        <w:rPr>
          <w:rFonts w:ascii="標楷體" w:eastAsia="標楷體" w:hAnsi="標楷體" w:hint="eastAsia"/>
        </w:rPr>
        <w:t>YOLOv8</w:t>
      </w:r>
      <w:proofErr w:type="gramStart"/>
      <w:r w:rsidR="006F01A0">
        <w:rPr>
          <w:rFonts w:ascii="標楷體" w:eastAsia="標楷體" w:hAnsi="標楷體" w:hint="eastAsia"/>
        </w:rPr>
        <w:t>官網</w:t>
      </w:r>
      <w:proofErr w:type="gramEnd"/>
      <w:r w:rsidR="006F01A0">
        <w:rPr>
          <w:rFonts w:ascii="標楷體" w:eastAsia="標楷體" w:hAnsi="標楷體" w:hint="eastAsia"/>
        </w:rPr>
        <w:t xml:space="preserve"> </w:t>
      </w:r>
      <w:hyperlink r:id="rId26" w:history="1">
        <w:r w:rsidR="00BA4A34" w:rsidRPr="00E84A3F">
          <w:rPr>
            <w:rStyle w:val="a5"/>
            <w:rFonts w:ascii="標楷體" w:eastAsia="標楷體" w:hAnsi="標楷體"/>
          </w:rPr>
          <w:t>https://docs.ultralytics.com/modes/train/</w:t>
        </w:r>
      </w:hyperlink>
    </w:p>
    <w:p w14:paraId="0F1D758E" w14:textId="3C951C99" w:rsidR="00E4621B" w:rsidRDefault="00BA4A34" w:rsidP="50CE1F5C">
      <w:pPr>
        <w:spacing w:line="259" w:lineRule="auto"/>
        <w:rPr>
          <w:rFonts w:ascii="標楷體" w:eastAsia="標楷體" w:hAnsi="標楷體"/>
          <w:i/>
          <w:iCs/>
        </w:rPr>
      </w:pPr>
      <w:r>
        <w:rPr>
          <w:rFonts w:ascii="標楷體" w:eastAsia="標楷體" w:hAnsi="標楷體" w:hint="eastAsia"/>
        </w:rPr>
        <w:t xml:space="preserve">12.  </w:t>
      </w:r>
      <w:r w:rsidR="00AE6683">
        <w:rPr>
          <w:rFonts w:ascii="標楷體" w:eastAsia="標楷體" w:hAnsi="標楷體" w:hint="eastAsia"/>
        </w:rPr>
        <w:t>劉志俊</w:t>
      </w:r>
      <w:r w:rsidR="00D40FB9">
        <w:rPr>
          <w:rFonts w:ascii="標楷體" w:eastAsia="標楷體" w:hAnsi="標楷體" w:hint="eastAsia"/>
        </w:rPr>
        <w:t>.(2023</w:t>
      </w:r>
      <w:r w:rsidR="007B2F9D">
        <w:rPr>
          <w:rFonts w:ascii="標楷體" w:eastAsia="標楷體" w:hAnsi="標楷體" w:hint="eastAsia"/>
        </w:rPr>
        <w:t>,</w:t>
      </w:r>
      <w:r w:rsidR="00B00E53" w:rsidRPr="00B00E53">
        <w:t xml:space="preserve"> </w:t>
      </w:r>
      <w:r w:rsidR="00B00E53" w:rsidRPr="00B00E53">
        <w:rPr>
          <w:rFonts w:ascii="標楷體" w:eastAsia="標楷體" w:hAnsi="標楷體"/>
        </w:rPr>
        <w:t>May</w:t>
      </w:r>
      <w:r w:rsidR="00A314A0">
        <w:rPr>
          <w:rFonts w:ascii="標楷體" w:eastAsia="標楷體" w:hAnsi="標楷體"/>
        </w:rPr>
        <w:t xml:space="preserve"> 16</w:t>
      </w:r>
      <w:r w:rsidR="00D40FB9">
        <w:rPr>
          <w:rFonts w:ascii="標楷體" w:eastAsia="標楷體" w:hAnsi="標楷體" w:hint="eastAsia"/>
        </w:rPr>
        <w:t>)</w:t>
      </w:r>
      <w:r w:rsidR="00410088">
        <w:rPr>
          <w:rFonts w:ascii="標楷體" w:eastAsia="標楷體" w:hAnsi="標楷體"/>
        </w:rPr>
        <w:t>.</w:t>
      </w:r>
      <w:r w:rsidR="00410088" w:rsidRPr="00410088">
        <w:rPr>
          <w:rFonts w:hint="eastAsia"/>
        </w:rPr>
        <w:t xml:space="preserve"> </w:t>
      </w:r>
      <w:r w:rsidR="00410088" w:rsidRPr="00410088">
        <w:rPr>
          <w:rFonts w:ascii="標楷體" w:eastAsia="標楷體" w:hAnsi="標楷體" w:hint="eastAsia"/>
          <w:i/>
          <w:iCs/>
        </w:rPr>
        <w:t>Python程式設計實務應用: YOLOv8模型訓練</w:t>
      </w:r>
    </w:p>
    <w:p w14:paraId="49721573" w14:textId="47D58885" w:rsidR="00E4621B" w:rsidRDefault="00E84F71" w:rsidP="50CE1F5C">
      <w:pPr>
        <w:spacing w:line="259" w:lineRule="auto"/>
        <w:rPr>
          <w:rFonts w:ascii="標楷體" w:eastAsia="標楷體" w:hAnsi="標楷體"/>
        </w:rPr>
      </w:pPr>
      <w:hyperlink r:id="rId27" w:history="1">
        <w:r w:rsidR="00413B4D" w:rsidRPr="00E84A3F">
          <w:rPr>
            <w:rStyle w:val="a5"/>
            <w:rFonts w:ascii="標楷體" w:eastAsia="標楷體" w:hAnsi="標楷體"/>
          </w:rPr>
          <w:t>https://youtu.be/yJCUzVV1LIY?si=8ho6AqhMfxzqrZJF</w:t>
        </w:r>
      </w:hyperlink>
    </w:p>
    <w:p w14:paraId="41F488F0" w14:textId="77777777" w:rsidR="00E4621B" w:rsidRPr="00E4621B" w:rsidRDefault="00E4621B" w:rsidP="50CE1F5C">
      <w:pPr>
        <w:spacing w:line="259" w:lineRule="auto"/>
        <w:rPr>
          <w:rFonts w:ascii="標楷體" w:eastAsia="標楷體" w:hAnsi="標楷體"/>
        </w:rPr>
      </w:pPr>
    </w:p>
    <w:sectPr w:rsidR="00E4621B" w:rsidRPr="00E4621B">
      <w:footerReference w:type="default" r:id="rId28"/>
      <w:pgSz w:w="11906" w:h="16838"/>
      <w:pgMar w:top="1440" w:right="1800" w:bottom="1440" w:left="1800" w:header="851" w:footer="992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D4702" w14:textId="77777777" w:rsidR="00265247" w:rsidRDefault="00265247">
      <w:r>
        <w:separator/>
      </w:r>
    </w:p>
  </w:endnote>
  <w:endnote w:type="continuationSeparator" w:id="0">
    <w:p w14:paraId="470FC56E" w14:textId="77777777" w:rsidR="00265247" w:rsidRDefault="00265247">
      <w:r>
        <w:continuationSeparator/>
      </w:r>
    </w:p>
  </w:endnote>
  <w:endnote w:type="continuationNotice" w:id="1">
    <w:p w14:paraId="3CD37AA9" w14:textId="77777777" w:rsidR="00265247" w:rsidRDefault="002652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 Premr Pro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mataOTF-Reg">
    <w:panose1 w:val="00000000000000000000"/>
    <w:charset w:val="00"/>
    <w:family w:val="roman"/>
    <w:notTrueType/>
    <w:pitch w:val="default"/>
  </w:font>
  <w:font w:name="FormataOTF-Bold">
    <w:panose1 w:val="00000000000000000000"/>
    <w:charset w:val="00"/>
    <w:family w:val="roman"/>
    <w:notTrueType/>
    <w:pitch w:val="default"/>
  </w:font>
  <w:font w:name="TimesLTStd-Roman">
    <w:panose1 w:val="00000000000000000000"/>
    <w:charset w:val="00"/>
    <w:family w:val="roman"/>
    <w:notTrueType/>
    <w:pitch w:val="default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39" w14:textId="77777777" w:rsidR="005938D1" w:rsidRDefault="005938D1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137" w14:textId="55902662" w:rsidR="005938D1" w:rsidRDefault="00BF60F2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rFonts w:ascii="標楷體" w:eastAsia="標楷體" w:hAnsi="標楷體" w:cs="標楷體"/>
        <w:b/>
        <w:sz w:val="22"/>
        <w:szCs w:val="22"/>
      </w:rPr>
    </w:pPr>
    <w:r>
      <w:rPr>
        <w:rFonts w:ascii="標楷體" w:eastAsia="標楷體" w:hAnsi="標楷體" w:cs="標楷體"/>
        <w:b/>
        <w:sz w:val="22"/>
        <w:szCs w:val="22"/>
      </w:rPr>
      <w:fldChar w:fldCharType="begin"/>
    </w:r>
    <w:r>
      <w:rPr>
        <w:rFonts w:ascii="標楷體" w:eastAsia="標楷體" w:hAnsi="標楷體" w:cs="標楷體"/>
        <w:b/>
        <w:sz w:val="22"/>
        <w:szCs w:val="22"/>
      </w:rPr>
      <w:instrText>PAGE</w:instrText>
    </w:r>
    <w:r>
      <w:rPr>
        <w:rFonts w:ascii="標楷體" w:eastAsia="標楷體" w:hAnsi="標楷體" w:cs="標楷體"/>
        <w:b/>
        <w:sz w:val="22"/>
        <w:szCs w:val="22"/>
      </w:rPr>
      <w:fldChar w:fldCharType="separate"/>
    </w:r>
    <w:r w:rsidR="006A16F6">
      <w:rPr>
        <w:rFonts w:ascii="標楷體" w:eastAsia="標楷體" w:hAnsi="標楷體" w:cs="標楷體"/>
        <w:b/>
        <w:noProof/>
        <w:sz w:val="22"/>
        <w:szCs w:val="22"/>
      </w:rPr>
      <w:t>1</w:t>
    </w:r>
    <w:r>
      <w:rPr>
        <w:rFonts w:ascii="標楷體" w:eastAsia="標楷體" w:hAnsi="標楷體" w:cs="標楷體"/>
        <w:b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19D66" w14:textId="77777777" w:rsidR="00265247" w:rsidRDefault="00265247">
      <w:r>
        <w:separator/>
      </w:r>
    </w:p>
  </w:footnote>
  <w:footnote w:type="continuationSeparator" w:id="0">
    <w:p w14:paraId="7FC9C90C" w14:textId="77777777" w:rsidR="00265247" w:rsidRDefault="00265247">
      <w:r>
        <w:continuationSeparator/>
      </w:r>
    </w:p>
  </w:footnote>
  <w:footnote w:type="continuationNotice" w:id="1">
    <w:p w14:paraId="64F511C8" w14:textId="77777777" w:rsidR="00265247" w:rsidRDefault="0026524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AC230"/>
    <w:multiLevelType w:val="hybridMultilevel"/>
    <w:tmpl w:val="0D06D9C8"/>
    <w:lvl w:ilvl="0" w:tplc="450E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FA9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C2E2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526F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BE039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B63B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F0EC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186A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1235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32286"/>
    <w:multiLevelType w:val="multilevel"/>
    <w:tmpl w:val="51B4E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11C48"/>
    <w:multiLevelType w:val="hybridMultilevel"/>
    <w:tmpl w:val="2C52C5E4"/>
    <w:lvl w:ilvl="0" w:tplc="355201A8">
      <w:start w:val="1"/>
      <w:numFmt w:val="decimal"/>
      <w:lvlText w:val="%1."/>
      <w:lvlJc w:val="left"/>
      <w:pPr>
        <w:ind w:left="720" w:hanging="360"/>
      </w:pPr>
    </w:lvl>
    <w:lvl w:ilvl="1" w:tplc="D10897B6">
      <w:start w:val="1"/>
      <w:numFmt w:val="lowerLetter"/>
      <w:lvlText w:val="%2."/>
      <w:lvlJc w:val="left"/>
      <w:pPr>
        <w:ind w:left="1440" w:hanging="360"/>
      </w:pPr>
    </w:lvl>
    <w:lvl w:ilvl="2" w:tplc="A84CF52E">
      <w:start w:val="1"/>
      <w:numFmt w:val="lowerRoman"/>
      <w:lvlText w:val="%3."/>
      <w:lvlJc w:val="right"/>
      <w:pPr>
        <w:ind w:left="2160" w:hanging="180"/>
      </w:pPr>
    </w:lvl>
    <w:lvl w:ilvl="3" w:tplc="7A3A826E">
      <w:start w:val="1"/>
      <w:numFmt w:val="decimal"/>
      <w:lvlText w:val="%4."/>
      <w:lvlJc w:val="left"/>
      <w:pPr>
        <w:ind w:left="2880" w:hanging="360"/>
      </w:pPr>
    </w:lvl>
    <w:lvl w:ilvl="4" w:tplc="33F24148">
      <w:start w:val="1"/>
      <w:numFmt w:val="lowerLetter"/>
      <w:lvlText w:val="%5."/>
      <w:lvlJc w:val="left"/>
      <w:pPr>
        <w:ind w:left="3600" w:hanging="360"/>
      </w:pPr>
    </w:lvl>
    <w:lvl w:ilvl="5" w:tplc="BCA6B842">
      <w:start w:val="1"/>
      <w:numFmt w:val="lowerRoman"/>
      <w:lvlText w:val="%6."/>
      <w:lvlJc w:val="right"/>
      <w:pPr>
        <w:ind w:left="4320" w:hanging="180"/>
      </w:pPr>
    </w:lvl>
    <w:lvl w:ilvl="6" w:tplc="65B67DB2">
      <w:start w:val="1"/>
      <w:numFmt w:val="decimal"/>
      <w:lvlText w:val="%7."/>
      <w:lvlJc w:val="left"/>
      <w:pPr>
        <w:ind w:left="5040" w:hanging="360"/>
      </w:pPr>
    </w:lvl>
    <w:lvl w:ilvl="7" w:tplc="963C0EB6">
      <w:start w:val="1"/>
      <w:numFmt w:val="lowerLetter"/>
      <w:lvlText w:val="%8."/>
      <w:lvlJc w:val="left"/>
      <w:pPr>
        <w:ind w:left="5760" w:hanging="360"/>
      </w:pPr>
    </w:lvl>
    <w:lvl w:ilvl="8" w:tplc="C8E20D6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E5E68"/>
    <w:multiLevelType w:val="multilevel"/>
    <w:tmpl w:val="F97211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AA48D1"/>
    <w:multiLevelType w:val="multilevel"/>
    <w:tmpl w:val="79C634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FF140F3"/>
    <w:multiLevelType w:val="multilevel"/>
    <w:tmpl w:val="D1E6EC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BBA8F2B"/>
    <w:multiLevelType w:val="hybridMultilevel"/>
    <w:tmpl w:val="7B0A9A26"/>
    <w:lvl w:ilvl="0" w:tplc="454AAF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F473A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D1A4A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D63D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8EA7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DC19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1EFF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7AC4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3A94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5A17C4"/>
    <w:multiLevelType w:val="multilevel"/>
    <w:tmpl w:val="EA729E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7E4059C"/>
    <w:multiLevelType w:val="multilevel"/>
    <w:tmpl w:val="C4AED626"/>
    <w:lvl w:ilvl="0">
      <w:start w:val="1"/>
      <w:numFmt w:val="bullet"/>
      <w:lvlText w:val="●"/>
      <w:lvlJc w:val="left"/>
      <w:pPr>
        <w:ind w:left="480" w:hanging="48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72809F5"/>
    <w:multiLevelType w:val="hybridMultilevel"/>
    <w:tmpl w:val="B9BE4D4E"/>
    <w:lvl w:ilvl="0" w:tplc="18025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C078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88A0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020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DE17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2AC6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7412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15C08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20FC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B1E20"/>
    <w:multiLevelType w:val="multilevel"/>
    <w:tmpl w:val="D6028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0F734C"/>
    <w:multiLevelType w:val="multilevel"/>
    <w:tmpl w:val="EDD23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09B3099"/>
    <w:multiLevelType w:val="multilevel"/>
    <w:tmpl w:val="44746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B813CC"/>
    <w:multiLevelType w:val="multilevel"/>
    <w:tmpl w:val="3F3AFA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5A5290"/>
    <w:multiLevelType w:val="multilevel"/>
    <w:tmpl w:val="3BCC58E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C757780"/>
    <w:multiLevelType w:val="multilevel"/>
    <w:tmpl w:val="65E69D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03F2A94"/>
    <w:multiLevelType w:val="multilevel"/>
    <w:tmpl w:val="6AFE32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A9923DB"/>
    <w:multiLevelType w:val="multilevel"/>
    <w:tmpl w:val="60980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D475BE4"/>
    <w:multiLevelType w:val="multilevel"/>
    <w:tmpl w:val="2C263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9399967">
    <w:abstractNumId w:val="9"/>
  </w:num>
  <w:num w:numId="2" w16cid:durableId="74665726">
    <w:abstractNumId w:val="6"/>
  </w:num>
  <w:num w:numId="3" w16cid:durableId="173616483">
    <w:abstractNumId w:val="0"/>
  </w:num>
  <w:num w:numId="4" w16cid:durableId="1722943451">
    <w:abstractNumId w:val="2"/>
  </w:num>
  <w:num w:numId="5" w16cid:durableId="1417509934">
    <w:abstractNumId w:val="15"/>
  </w:num>
  <w:num w:numId="6" w16cid:durableId="407966409">
    <w:abstractNumId w:val="7"/>
  </w:num>
  <w:num w:numId="7" w16cid:durableId="1142893182">
    <w:abstractNumId w:val="5"/>
  </w:num>
  <w:num w:numId="8" w16cid:durableId="427311484">
    <w:abstractNumId w:val="13"/>
  </w:num>
  <w:num w:numId="9" w16cid:durableId="862591947">
    <w:abstractNumId w:val="14"/>
  </w:num>
  <w:num w:numId="10" w16cid:durableId="1018235099">
    <w:abstractNumId w:val="4"/>
  </w:num>
  <w:num w:numId="11" w16cid:durableId="1937204076">
    <w:abstractNumId w:val="16"/>
  </w:num>
  <w:num w:numId="12" w16cid:durableId="10301980">
    <w:abstractNumId w:val="8"/>
  </w:num>
  <w:num w:numId="13" w16cid:durableId="1360350802">
    <w:abstractNumId w:val="1"/>
  </w:num>
  <w:num w:numId="14" w16cid:durableId="2050255437">
    <w:abstractNumId w:val="3"/>
  </w:num>
  <w:num w:numId="15" w16cid:durableId="653988597">
    <w:abstractNumId w:val="18"/>
  </w:num>
  <w:num w:numId="16" w16cid:durableId="729499423">
    <w:abstractNumId w:val="11"/>
  </w:num>
  <w:num w:numId="17" w16cid:durableId="411781746">
    <w:abstractNumId w:val="17"/>
  </w:num>
  <w:num w:numId="18" w16cid:durableId="664019490">
    <w:abstractNumId w:val="12"/>
  </w:num>
  <w:num w:numId="19" w16cid:durableId="130862566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8D1"/>
    <w:rsid w:val="000207FB"/>
    <w:rsid w:val="0002091E"/>
    <w:rsid w:val="000336D7"/>
    <w:rsid w:val="00070B88"/>
    <w:rsid w:val="00083C53"/>
    <w:rsid w:val="000928D9"/>
    <w:rsid w:val="0009640E"/>
    <w:rsid w:val="0009647E"/>
    <w:rsid w:val="00097CF3"/>
    <w:rsid w:val="000A3DBF"/>
    <w:rsid w:val="000B68A0"/>
    <w:rsid w:val="000C04B3"/>
    <w:rsid w:val="000C748B"/>
    <w:rsid w:val="000D1B80"/>
    <w:rsid w:val="000D338B"/>
    <w:rsid w:val="000D4D7F"/>
    <w:rsid w:val="001145BB"/>
    <w:rsid w:val="00121C03"/>
    <w:rsid w:val="00122871"/>
    <w:rsid w:val="001350C7"/>
    <w:rsid w:val="00135763"/>
    <w:rsid w:val="001360F9"/>
    <w:rsid w:val="00150DE9"/>
    <w:rsid w:val="00154A1D"/>
    <w:rsid w:val="00166DDC"/>
    <w:rsid w:val="00166EE5"/>
    <w:rsid w:val="00183600"/>
    <w:rsid w:val="00196C44"/>
    <w:rsid w:val="001A391A"/>
    <w:rsid w:val="001A3D1F"/>
    <w:rsid w:val="001C4E79"/>
    <w:rsid w:val="001C555B"/>
    <w:rsid w:val="001D2EB9"/>
    <w:rsid w:val="002026E2"/>
    <w:rsid w:val="00211DC4"/>
    <w:rsid w:val="00225FF0"/>
    <w:rsid w:val="00252EA7"/>
    <w:rsid w:val="00254591"/>
    <w:rsid w:val="00261A48"/>
    <w:rsid w:val="00261B4C"/>
    <w:rsid w:val="00265247"/>
    <w:rsid w:val="00274291"/>
    <w:rsid w:val="0027461A"/>
    <w:rsid w:val="002869C8"/>
    <w:rsid w:val="002912AF"/>
    <w:rsid w:val="00293CE1"/>
    <w:rsid w:val="002A63AD"/>
    <w:rsid w:val="002C25F8"/>
    <w:rsid w:val="002F4A6D"/>
    <w:rsid w:val="00323DDF"/>
    <w:rsid w:val="00325E8C"/>
    <w:rsid w:val="003346AB"/>
    <w:rsid w:val="00337083"/>
    <w:rsid w:val="00340358"/>
    <w:rsid w:val="0034271B"/>
    <w:rsid w:val="003569BD"/>
    <w:rsid w:val="00365BFB"/>
    <w:rsid w:val="00372DB1"/>
    <w:rsid w:val="003763FF"/>
    <w:rsid w:val="00380F6C"/>
    <w:rsid w:val="003833C0"/>
    <w:rsid w:val="00386A10"/>
    <w:rsid w:val="003872D6"/>
    <w:rsid w:val="003933EA"/>
    <w:rsid w:val="003A6A78"/>
    <w:rsid w:val="003B2787"/>
    <w:rsid w:val="003C40B8"/>
    <w:rsid w:val="003C5F8C"/>
    <w:rsid w:val="003C7668"/>
    <w:rsid w:val="003D1E3F"/>
    <w:rsid w:val="003E00C3"/>
    <w:rsid w:val="003E13D5"/>
    <w:rsid w:val="003E59DF"/>
    <w:rsid w:val="003F3A4C"/>
    <w:rsid w:val="003F5BCD"/>
    <w:rsid w:val="003F5CC3"/>
    <w:rsid w:val="0040251F"/>
    <w:rsid w:val="00402EC8"/>
    <w:rsid w:val="00410088"/>
    <w:rsid w:val="00413B4D"/>
    <w:rsid w:val="00420678"/>
    <w:rsid w:val="00427C15"/>
    <w:rsid w:val="004471D2"/>
    <w:rsid w:val="004474CE"/>
    <w:rsid w:val="004527E8"/>
    <w:rsid w:val="0045370F"/>
    <w:rsid w:val="00462E03"/>
    <w:rsid w:val="004718A3"/>
    <w:rsid w:val="004839B5"/>
    <w:rsid w:val="0048775E"/>
    <w:rsid w:val="00491A7A"/>
    <w:rsid w:val="00492767"/>
    <w:rsid w:val="004C32CC"/>
    <w:rsid w:val="004C3C8E"/>
    <w:rsid w:val="004D05DC"/>
    <w:rsid w:val="004D6671"/>
    <w:rsid w:val="004D6D64"/>
    <w:rsid w:val="005040DC"/>
    <w:rsid w:val="005213CE"/>
    <w:rsid w:val="00521FB6"/>
    <w:rsid w:val="00523888"/>
    <w:rsid w:val="00524958"/>
    <w:rsid w:val="005259E8"/>
    <w:rsid w:val="00543154"/>
    <w:rsid w:val="0054421D"/>
    <w:rsid w:val="005538A3"/>
    <w:rsid w:val="005619CF"/>
    <w:rsid w:val="00591647"/>
    <w:rsid w:val="005938D1"/>
    <w:rsid w:val="005959E8"/>
    <w:rsid w:val="005A0D0F"/>
    <w:rsid w:val="005A28F9"/>
    <w:rsid w:val="005A4A13"/>
    <w:rsid w:val="005B16BB"/>
    <w:rsid w:val="005E035E"/>
    <w:rsid w:val="006106D9"/>
    <w:rsid w:val="00612FD2"/>
    <w:rsid w:val="006259DD"/>
    <w:rsid w:val="00627F45"/>
    <w:rsid w:val="00635CC8"/>
    <w:rsid w:val="006426E3"/>
    <w:rsid w:val="00645C73"/>
    <w:rsid w:val="00650BA8"/>
    <w:rsid w:val="00656AD9"/>
    <w:rsid w:val="00657141"/>
    <w:rsid w:val="00672609"/>
    <w:rsid w:val="00676FB2"/>
    <w:rsid w:val="0068625B"/>
    <w:rsid w:val="00687D17"/>
    <w:rsid w:val="006953FA"/>
    <w:rsid w:val="00695923"/>
    <w:rsid w:val="006A16F6"/>
    <w:rsid w:val="006A4EB2"/>
    <w:rsid w:val="006C7125"/>
    <w:rsid w:val="006D00A9"/>
    <w:rsid w:val="006F01A0"/>
    <w:rsid w:val="006F74FB"/>
    <w:rsid w:val="006F7A53"/>
    <w:rsid w:val="00702B54"/>
    <w:rsid w:val="00755BB3"/>
    <w:rsid w:val="00761709"/>
    <w:rsid w:val="00782678"/>
    <w:rsid w:val="00782DF0"/>
    <w:rsid w:val="00790BC7"/>
    <w:rsid w:val="007A4DF5"/>
    <w:rsid w:val="007B2F9D"/>
    <w:rsid w:val="007C6B63"/>
    <w:rsid w:val="007D148D"/>
    <w:rsid w:val="007D1E5F"/>
    <w:rsid w:val="00817EF8"/>
    <w:rsid w:val="0084035B"/>
    <w:rsid w:val="0085038B"/>
    <w:rsid w:val="00852255"/>
    <w:rsid w:val="00864F4E"/>
    <w:rsid w:val="0086766B"/>
    <w:rsid w:val="008A1520"/>
    <w:rsid w:val="008A64F0"/>
    <w:rsid w:val="008B4E21"/>
    <w:rsid w:val="008B6EFA"/>
    <w:rsid w:val="008B7FAC"/>
    <w:rsid w:val="008C404A"/>
    <w:rsid w:val="008F1BF5"/>
    <w:rsid w:val="00905B4B"/>
    <w:rsid w:val="00930A17"/>
    <w:rsid w:val="0093221A"/>
    <w:rsid w:val="009540E0"/>
    <w:rsid w:val="00960D76"/>
    <w:rsid w:val="009642C8"/>
    <w:rsid w:val="00971648"/>
    <w:rsid w:val="00971896"/>
    <w:rsid w:val="00972B26"/>
    <w:rsid w:val="00975D41"/>
    <w:rsid w:val="00995458"/>
    <w:rsid w:val="009959D9"/>
    <w:rsid w:val="009A257C"/>
    <w:rsid w:val="009B435C"/>
    <w:rsid w:val="009B5A31"/>
    <w:rsid w:val="009D7D33"/>
    <w:rsid w:val="009E62A7"/>
    <w:rsid w:val="009F0F16"/>
    <w:rsid w:val="009F10DF"/>
    <w:rsid w:val="00A03B78"/>
    <w:rsid w:val="00A04360"/>
    <w:rsid w:val="00A14B43"/>
    <w:rsid w:val="00A22E10"/>
    <w:rsid w:val="00A25DF6"/>
    <w:rsid w:val="00A314A0"/>
    <w:rsid w:val="00A4281E"/>
    <w:rsid w:val="00A47ED8"/>
    <w:rsid w:val="00A61797"/>
    <w:rsid w:val="00A74C77"/>
    <w:rsid w:val="00A90A2E"/>
    <w:rsid w:val="00A921BD"/>
    <w:rsid w:val="00A96D6E"/>
    <w:rsid w:val="00AA4786"/>
    <w:rsid w:val="00AA6F63"/>
    <w:rsid w:val="00AD0A2C"/>
    <w:rsid w:val="00AD45EC"/>
    <w:rsid w:val="00AE0614"/>
    <w:rsid w:val="00AE38EE"/>
    <w:rsid w:val="00AE6683"/>
    <w:rsid w:val="00AE719C"/>
    <w:rsid w:val="00AE7DCC"/>
    <w:rsid w:val="00B00E53"/>
    <w:rsid w:val="00B01EF4"/>
    <w:rsid w:val="00B02690"/>
    <w:rsid w:val="00B17E85"/>
    <w:rsid w:val="00B20FD3"/>
    <w:rsid w:val="00B23828"/>
    <w:rsid w:val="00B36024"/>
    <w:rsid w:val="00B61716"/>
    <w:rsid w:val="00B73C1B"/>
    <w:rsid w:val="00BA0A60"/>
    <w:rsid w:val="00BA4A34"/>
    <w:rsid w:val="00BC7BF2"/>
    <w:rsid w:val="00BD4BA6"/>
    <w:rsid w:val="00BD5B79"/>
    <w:rsid w:val="00BE3F8E"/>
    <w:rsid w:val="00BF4679"/>
    <w:rsid w:val="00BF60F2"/>
    <w:rsid w:val="00BF6DD6"/>
    <w:rsid w:val="00C041DE"/>
    <w:rsid w:val="00C04872"/>
    <w:rsid w:val="00C12882"/>
    <w:rsid w:val="00C138B7"/>
    <w:rsid w:val="00C13A48"/>
    <w:rsid w:val="00C20882"/>
    <w:rsid w:val="00C27B48"/>
    <w:rsid w:val="00C324D4"/>
    <w:rsid w:val="00C52812"/>
    <w:rsid w:val="00C5765E"/>
    <w:rsid w:val="00C62D9D"/>
    <w:rsid w:val="00CA0DE8"/>
    <w:rsid w:val="00CB0AB6"/>
    <w:rsid w:val="00CC25A2"/>
    <w:rsid w:val="00CE33E6"/>
    <w:rsid w:val="00CF388A"/>
    <w:rsid w:val="00CF5AA9"/>
    <w:rsid w:val="00D40001"/>
    <w:rsid w:val="00D40FB9"/>
    <w:rsid w:val="00D5327E"/>
    <w:rsid w:val="00D5642B"/>
    <w:rsid w:val="00D60E6A"/>
    <w:rsid w:val="00D67AB1"/>
    <w:rsid w:val="00D70399"/>
    <w:rsid w:val="00D7148F"/>
    <w:rsid w:val="00D82BC7"/>
    <w:rsid w:val="00DA177F"/>
    <w:rsid w:val="00DB74D2"/>
    <w:rsid w:val="00DB7B00"/>
    <w:rsid w:val="00DD1A91"/>
    <w:rsid w:val="00DE0DAE"/>
    <w:rsid w:val="00DE6FFC"/>
    <w:rsid w:val="00E03667"/>
    <w:rsid w:val="00E058AA"/>
    <w:rsid w:val="00E11ABD"/>
    <w:rsid w:val="00E13D0F"/>
    <w:rsid w:val="00E13F3E"/>
    <w:rsid w:val="00E20D31"/>
    <w:rsid w:val="00E216AC"/>
    <w:rsid w:val="00E34F96"/>
    <w:rsid w:val="00E37337"/>
    <w:rsid w:val="00E4621B"/>
    <w:rsid w:val="00E544B1"/>
    <w:rsid w:val="00E6464E"/>
    <w:rsid w:val="00E84F71"/>
    <w:rsid w:val="00EC11FC"/>
    <w:rsid w:val="00ED2E76"/>
    <w:rsid w:val="00ED58AA"/>
    <w:rsid w:val="00EE0037"/>
    <w:rsid w:val="00EE55AA"/>
    <w:rsid w:val="00F02D13"/>
    <w:rsid w:val="00F31A42"/>
    <w:rsid w:val="00F34D74"/>
    <w:rsid w:val="00F418AA"/>
    <w:rsid w:val="00F44D97"/>
    <w:rsid w:val="00F516B1"/>
    <w:rsid w:val="00F55C13"/>
    <w:rsid w:val="00F6070F"/>
    <w:rsid w:val="00F64A9E"/>
    <w:rsid w:val="00F64DC2"/>
    <w:rsid w:val="00F72AFD"/>
    <w:rsid w:val="00F760C8"/>
    <w:rsid w:val="00F95B05"/>
    <w:rsid w:val="00FA4BB8"/>
    <w:rsid w:val="00FC45B3"/>
    <w:rsid w:val="00FD3020"/>
    <w:rsid w:val="00FD5EB7"/>
    <w:rsid w:val="00FD7DE0"/>
    <w:rsid w:val="00FE2363"/>
    <w:rsid w:val="00FE28AF"/>
    <w:rsid w:val="0112EEA9"/>
    <w:rsid w:val="04D8AB2E"/>
    <w:rsid w:val="056610CC"/>
    <w:rsid w:val="0684BA47"/>
    <w:rsid w:val="070BE978"/>
    <w:rsid w:val="0759BA89"/>
    <w:rsid w:val="0AAAF787"/>
    <w:rsid w:val="0CCEB8FE"/>
    <w:rsid w:val="0E14BDA3"/>
    <w:rsid w:val="0ECCF93C"/>
    <w:rsid w:val="0ED61A26"/>
    <w:rsid w:val="111711DD"/>
    <w:rsid w:val="113C82F1"/>
    <w:rsid w:val="116BDE53"/>
    <w:rsid w:val="146DCABF"/>
    <w:rsid w:val="14931216"/>
    <w:rsid w:val="14DFF201"/>
    <w:rsid w:val="17A99D40"/>
    <w:rsid w:val="180FA53D"/>
    <w:rsid w:val="186DF65F"/>
    <w:rsid w:val="1BAB5998"/>
    <w:rsid w:val="1DC69A9B"/>
    <w:rsid w:val="219EF3B8"/>
    <w:rsid w:val="235ADCE2"/>
    <w:rsid w:val="245D7CCC"/>
    <w:rsid w:val="2469CA0D"/>
    <w:rsid w:val="295DE4AE"/>
    <w:rsid w:val="29B15AB0"/>
    <w:rsid w:val="2B68F196"/>
    <w:rsid w:val="2E6CA090"/>
    <w:rsid w:val="2EAC3AAA"/>
    <w:rsid w:val="31145F27"/>
    <w:rsid w:val="344B6871"/>
    <w:rsid w:val="365F2190"/>
    <w:rsid w:val="369F5322"/>
    <w:rsid w:val="38E34EB2"/>
    <w:rsid w:val="3C9BD590"/>
    <w:rsid w:val="3DF1C3E2"/>
    <w:rsid w:val="3E347F1F"/>
    <w:rsid w:val="3E86F619"/>
    <w:rsid w:val="40C278CE"/>
    <w:rsid w:val="4165941C"/>
    <w:rsid w:val="433F6B00"/>
    <w:rsid w:val="483A0319"/>
    <w:rsid w:val="489A3A4B"/>
    <w:rsid w:val="4D9EE7E8"/>
    <w:rsid w:val="5027C42D"/>
    <w:rsid w:val="50CE1F5C"/>
    <w:rsid w:val="5242B028"/>
    <w:rsid w:val="531E140C"/>
    <w:rsid w:val="54EBDDF7"/>
    <w:rsid w:val="569EF5EC"/>
    <w:rsid w:val="56C0BD5D"/>
    <w:rsid w:val="58207BEA"/>
    <w:rsid w:val="5A2C4783"/>
    <w:rsid w:val="5C529D3A"/>
    <w:rsid w:val="5DC0D8A1"/>
    <w:rsid w:val="5E056AE9"/>
    <w:rsid w:val="5FAC5D75"/>
    <w:rsid w:val="60F1BF57"/>
    <w:rsid w:val="621D6B97"/>
    <w:rsid w:val="65654737"/>
    <w:rsid w:val="66E19A21"/>
    <w:rsid w:val="6DE542E5"/>
    <w:rsid w:val="6E19C84B"/>
    <w:rsid w:val="6E332708"/>
    <w:rsid w:val="6FC6A3C3"/>
    <w:rsid w:val="70FBBE9A"/>
    <w:rsid w:val="712EBA80"/>
    <w:rsid w:val="718DDBF9"/>
    <w:rsid w:val="74BD8F35"/>
    <w:rsid w:val="76781799"/>
    <w:rsid w:val="76F4E3C2"/>
    <w:rsid w:val="78E221C0"/>
    <w:rsid w:val="79DCB390"/>
    <w:rsid w:val="7BCE56EC"/>
    <w:rsid w:val="7D1DA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F7024"/>
  <w15:docId w15:val="{5B2C3C1C-F6CC-4095-A4EE-F1C100423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4EB2"/>
    <w:rPr>
      <w:kern w:val="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l0">
    <w:name w:val="l0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styleId="a4">
    <w:name w:val="Strong"/>
    <w:qFormat/>
    <w:rsid w:val="007A7959"/>
    <w:rPr>
      <w:b/>
      <w:bCs/>
    </w:rPr>
  </w:style>
  <w:style w:type="character" w:styleId="a5">
    <w:name w:val="Hyperlink"/>
    <w:rsid w:val="002567F4"/>
    <w:rPr>
      <w:color w:val="0000FF"/>
      <w:u w:val="single"/>
    </w:rPr>
  </w:style>
  <w:style w:type="paragraph" w:styleId="a6">
    <w:name w:val="header"/>
    <w:basedOn w:val="a"/>
    <w:link w:val="a7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link w:val="a6"/>
    <w:rsid w:val="00734EEB"/>
    <w:rPr>
      <w:kern w:val="2"/>
    </w:rPr>
  </w:style>
  <w:style w:type="paragraph" w:styleId="a8">
    <w:name w:val="footer"/>
    <w:basedOn w:val="a"/>
    <w:link w:val="a9"/>
    <w:uiPriority w:val="99"/>
    <w:rsid w:val="00734E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link w:val="a8"/>
    <w:uiPriority w:val="99"/>
    <w:rsid w:val="00734EEB"/>
    <w:rPr>
      <w:kern w:val="2"/>
    </w:rPr>
  </w:style>
  <w:style w:type="paragraph" w:customStyle="1" w:styleId="ecxtext">
    <w:name w:val="ecxtext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paragraph" w:customStyle="1" w:styleId="ecxmsonormal">
    <w:name w:val="ecxmsonormal"/>
    <w:basedOn w:val="a"/>
    <w:rsid w:val="003A6778"/>
    <w:pPr>
      <w:widowControl/>
      <w:spacing w:after="324"/>
    </w:pPr>
    <w:rPr>
      <w:rFonts w:ascii="新細明體" w:hAnsi="新細明體" w:cs="新細明體"/>
      <w:kern w:val="0"/>
    </w:rPr>
  </w:style>
  <w:style w:type="character" w:customStyle="1" w:styleId="A80">
    <w:name w:val="A8"/>
    <w:uiPriority w:val="99"/>
    <w:rsid w:val="00830431"/>
    <w:rPr>
      <w:rFonts w:cs="Garamond Premr Pro"/>
      <w:color w:val="000000"/>
      <w:sz w:val="15"/>
      <w:szCs w:val="15"/>
    </w:rPr>
  </w:style>
  <w:style w:type="character" w:customStyle="1" w:styleId="unicode">
    <w:name w:val="unicode"/>
    <w:basedOn w:val="a0"/>
    <w:rsid w:val="006D24C4"/>
  </w:style>
  <w:style w:type="character" w:styleId="aa">
    <w:name w:val="annotation reference"/>
    <w:uiPriority w:val="99"/>
    <w:rsid w:val="00AE6AF9"/>
    <w:rPr>
      <w:sz w:val="18"/>
      <w:szCs w:val="18"/>
    </w:rPr>
  </w:style>
  <w:style w:type="paragraph" w:styleId="ab">
    <w:name w:val="annotation text"/>
    <w:basedOn w:val="a"/>
    <w:link w:val="ac"/>
    <w:uiPriority w:val="99"/>
    <w:rsid w:val="00AE6AF9"/>
  </w:style>
  <w:style w:type="character" w:customStyle="1" w:styleId="ac">
    <w:name w:val="註解文字 字元"/>
    <w:link w:val="ab"/>
    <w:uiPriority w:val="99"/>
    <w:rsid w:val="00AE6AF9"/>
    <w:rPr>
      <w:kern w:val="2"/>
      <w:sz w:val="24"/>
      <w:szCs w:val="24"/>
    </w:rPr>
  </w:style>
  <w:style w:type="paragraph" w:styleId="ad">
    <w:name w:val="annotation subject"/>
    <w:basedOn w:val="ab"/>
    <w:next w:val="ab"/>
    <w:link w:val="ae"/>
    <w:rsid w:val="00AE6AF9"/>
    <w:rPr>
      <w:b/>
      <w:bCs/>
    </w:rPr>
  </w:style>
  <w:style w:type="character" w:customStyle="1" w:styleId="ae">
    <w:name w:val="註解主旨 字元"/>
    <w:link w:val="ad"/>
    <w:rsid w:val="00AE6AF9"/>
    <w:rPr>
      <w:b/>
      <w:bCs/>
      <w:kern w:val="2"/>
      <w:sz w:val="24"/>
      <w:szCs w:val="24"/>
    </w:rPr>
  </w:style>
  <w:style w:type="paragraph" w:styleId="af">
    <w:name w:val="Balloon Text"/>
    <w:basedOn w:val="a"/>
    <w:link w:val="af0"/>
    <w:rsid w:val="00AE6AF9"/>
    <w:rPr>
      <w:rFonts w:ascii="Cambria" w:hAnsi="Cambria"/>
      <w:sz w:val="18"/>
      <w:szCs w:val="18"/>
    </w:rPr>
  </w:style>
  <w:style w:type="character" w:customStyle="1" w:styleId="af0">
    <w:name w:val="註解方塊文字 字元"/>
    <w:link w:val="af"/>
    <w:rsid w:val="00AE6AF9"/>
    <w:rPr>
      <w:rFonts w:ascii="Cambria" w:eastAsia="新細明體" w:hAnsi="Cambria" w:cs="Times New Roman"/>
      <w:kern w:val="2"/>
      <w:sz w:val="18"/>
      <w:szCs w:val="18"/>
    </w:rPr>
  </w:style>
  <w:style w:type="paragraph" w:styleId="af1">
    <w:name w:val="List Paragraph"/>
    <w:basedOn w:val="a"/>
    <w:uiPriority w:val="34"/>
    <w:qFormat/>
    <w:rsid w:val="00DE4407"/>
    <w:pPr>
      <w:ind w:leftChars="200" w:left="480"/>
    </w:pPr>
  </w:style>
  <w:style w:type="paragraph" w:styleId="af2">
    <w:name w:val="Body Text"/>
    <w:basedOn w:val="a"/>
    <w:link w:val="af3"/>
    <w:uiPriority w:val="99"/>
    <w:unhideWhenUsed/>
    <w:rsid w:val="000E7249"/>
    <w:pPr>
      <w:spacing w:after="120"/>
    </w:pPr>
  </w:style>
  <w:style w:type="character" w:customStyle="1" w:styleId="af3">
    <w:name w:val="本文 字元"/>
    <w:link w:val="af2"/>
    <w:uiPriority w:val="99"/>
    <w:rsid w:val="000E7249"/>
    <w:rPr>
      <w:kern w:val="2"/>
      <w:sz w:val="24"/>
      <w:szCs w:val="24"/>
    </w:rPr>
  </w:style>
  <w:style w:type="table" w:styleId="af4">
    <w:name w:val="Table Grid"/>
    <w:basedOn w:val="a1"/>
    <w:uiPriority w:val="39"/>
    <w:rsid w:val="000E7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ndNoteBibliographyTitle">
    <w:name w:val="EndNote Bibliography Title"/>
    <w:basedOn w:val="a"/>
    <w:link w:val="EndNoteBibliographyTitle0"/>
    <w:rsid w:val="00BF0C2D"/>
    <w:pPr>
      <w:jc w:val="center"/>
    </w:pPr>
    <w:rPr>
      <w:noProof/>
    </w:rPr>
  </w:style>
  <w:style w:type="character" w:customStyle="1" w:styleId="EndNoteBibliographyTitle0">
    <w:name w:val="EndNote Bibliography Title 字元"/>
    <w:link w:val="EndNoteBibliographyTitle"/>
    <w:rsid w:val="00BF0C2D"/>
    <w:rPr>
      <w:noProof/>
      <w:kern w:val="2"/>
      <w:sz w:val="24"/>
      <w:szCs w:val="24"/>
    </w:rPr>
  </w:style>
  <w:style w:type="paragraph" w:customStyle="1" w:styleId="EndNoteBibliography">
    <w:name w:val="EndNote Bibliography"/>
    <w:basedOn w:val="a"/>
    <w:link w:val="EndNoteBibliography0"/>
    <w:rsid w:val="00BF0C2D"/>
    <w:rPr>
      <w:noProof/>
    </w:rPr>
  </w:style>
  <w:style w:type="character" w:customStyle="1" w:styleId="EndNoteBibliography0">
    <w:name w:val="EndNote Bibliography 字元"/>
    <w:link w:val="EndNoteBibliography"/>
    <w:rsid w:val="00BF0C2D"/>
    <w:rPr>
      <w:noProof/>
      <w:kern w:val="2"/>
      <w:sz w:val="24"/>
      <w:szCs w:val="24"/>
    </w:rPr>
  </w:style>
  <w:style w:type="character" w:styleId="af5">
    <w:name w:val="Placeholder Text"/>
    <w:basedOn w:val="a0"/>
    <w:uiPriority w:val="99"/>
    <w:semiHidden/>
    <w:rsid w:val="0064091E"/>
    <w:rPr>
      <w:color w:val="808080"/>
    </w:rPr>
  </w:style>
  <w:style w:type="paragraph" w:customStyle="1" w:styleId="H3">
    <w:name w:val="H3"/>
    <w:basedOn w:val="a"/>
    <w:rsid w:val="00F902CA"/>
    <w:pPr>
      <w:widowControl/>
      <w:autoSpaceDE w:val="0"/>
      <w:autoSpaceDN w:val="0"/>
      <w:adjustRightInd w:val="0"/>
      <w:spacing w:before="80"/>
    </w:pPr>
    <w:rPr>
      <w:rFonts w:ascii="Helvetica" w:hAnsi="Helvetica" w:cs="FormataOTF-Reg"/>
      <w:caps/>
      <w:color w:val="58595B"/>
      <w:kern w:val="0"/>
      <w:sz w:val="18"/>
      <w:szCs w:val="18"/>
      <w:lang w:eastAsia="en-US"/>
    </w:rPr>
  </w:style>
  <w:style w:type="paragraph" w:customStyle="1" w:styleId="FigCaption">
    <w:name w:val="Fig Caption"/>
    <w:basedOn w:val="a"/>
    <w:rsid w:val="00046391"/>
    <w:pPr>
      <w:widowControl/>
      <w:autoSpaceDE w:val="0"/>
      <w:autoSpaceDN w:val="0"/>
      <w:adjustRightInd w:val="0"/>
      <w:spacing w:before="140"/>
    </w:pPr>
    <w:rPr>
      <w:rFonts w:ascii="Helvetica" w:hAnsi="Helvetica" w:cs="FormataOTF-Bold"/>
      <w:b/>
      <w:bCs/>
      <w:kern w:val="0"/>
      <w:sz w:val="14"/>
      <w:szCs w:val="14"/>
      <w:lang w:eastAsia="en-US"/>
    </w:rPr>
  </w:style>
  <w:style w:type="character" w:styleId="af6">
    <w:name w:val="FollowedHyperlink"/>
    <w:basedOn w:val="a0"/>
    <w:rsid w:val="009B772D"/>
    <w:rPr>
      <w:color w:val="954F72" w:themeColor="followedHyperlink"/>
      <w:u w:val="single"/>
    </w:rPr>
  </w:style>
  <w:style w:type="character" w:customStyle="1" w:styleId="element-citation">
    <w:name w:val="element-citation"/>
    <w:basedOn w:val="a0"/>
    <w:rsid w:val="007C51E2"/>
  </w:style>
  <w:style w:type="character" w:customStyle="1" w:styleId="ref-journal">
    <w:name w:val="ref-journal"/>
    <w:basedOn w:val="a0"/>
    <w:rsid w:val="007C51E2"/>
  </w:style>
  <w:style w:type="character" w:customStyle="1" w:styleId="ref-vol">
    <w:name w:val="ref-vol"/>
    <w:basedOn w:val="a0"/>
    <w:rsid w:val="007C51E2"/>
  </w:style>
  <w:style w:type="paragraph" w:styleId="Web">
    <w:name w:val="Normal (Web)"/>
    <w:basedOn w:val="a"/>
    <w:uiPriority w:val="99"/>
    <w:unhideWhenUsed/>
    <w:rsid w:val="00FD5C91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PARA">
    <w:name w:val="PARA"/>
    <w:basedOn w:val="a"/>
    <w:link w:val="PARA0"/>
    <w:rsid w:val="00365D69"/>
    <w:pPr>
      <w:widowControl/>
      <w:suppressAutoHyphens/>
      <w:autoSpaceDE w:val="0"/>
      <w:autoSpaceDN w:val="0"/>
      <w:adjustRightInd w:val="0"/>
      <w:spacing w:line="240" w:lineRule="exact"/>
      <w:jc w:val="both"/>
    </w:pPr>
    <w:rPr>
      <w:rFonts w:cs="TimesLTStd-Roman"/>
      <w:spacing w:val="-2"/>
      <w:kern w:val="0"/>
      <w:sz w:val="20"/>
      <w:szCs w:val="20"/>
      <w:lang w:eastAsia="en-US"/>
    </w:rPr>
  </w:style>
  <w:style w:type="character" w:customStyle="1" w:styleId="PARA0">
    <w:name w:val="PARA 字元"/>
    <w:link w:val="PARA"/>
    <w:rsid w:val="00365D69"/>
    <w:rPr>
      <w:rFonts w:eastAsiaTheme="minorEastAsia" w:cs="TimesLTStd-Roman"/>
      <w:spacing w:val="-2"/>
      <w:lang w:eastAsia="en-US"/>
    </w:rPr>
  </w:style>
  <w:style w:type="character" w:customStyle="1" w:styleId="mjxassistivemathml">
    <w:name w:val="mjx_assistive_mathml"/>
    <w:basedOn w:val="a0"/>
    <w:rsid w:val="009A5D09"/>
  </w:style>
  <w:style w:type="paragraph" w:styleId="HTML">
    <w:name w:val="HTML Preformatted"/>
    <w:basedOn w:val="a"/>
    <w:link w:val="HTML0"/>
    <w:uiPriority w:val="99"/>
    <w:unhideWhenUsed/>
    <w:rsid w:val="00C435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</w:rPr>
  </w:style>
  <w:style w:type="character" w:customStyle="1" w:styleId="HTML0">
    <w:name w:val="HTML 預設格式 字元"/>
    <w:basedOn w:val="a0"/>
    <w:link w:val="HTML"/>
    <w:uiPriority w:val="99"/>
    <w:rsid w:val="00C435FB"/>
    <w:rPr>
      <w:rFonts w:ascii="細明體" w:eastAsia="細明體" w:hAnsi="細明體" w:cs="細明體"/>
      <w:sz w:val="24"/>
      <w:szCs w:val="24"/>
    </w:rPr>
  </w:style>
  <w:style w:type="character" w:styleId="af7">
    <w:name w:val="Emphasis"/>
    <w:basedOn w:val="a0"/>
    <w:uiPriority w:val="20"/>
    <w:qFormat/>
    <w:rsid w:val="00173E34"/>
    <w:rPr>
      <w:i/>
      <w:iCs/>
    </w:rPr>
  </w:style>
  <w:style w:type="paragraph" w:customStyle="1" w:styleId="ptext">
    <w:name w:val="ptext"/>
    <w:basedOn w:val="a"/>
    <w:link w:val="ptext0"/>
    <w:qFormat/>
    <w:rsid w:val="00F1762F"/>
    <w:pPr>
      <w:ind w:firstLineChars="200" w:firstLine="200"/>
      <w:jc w:val="both"/>
    </w:pPr>
    <w:rPr>
      <w:rFonts w:eastAsia="標楷體"/>
    </w:rPr>
  </w:style>
  <w:style w:type="character" w:customStyle="1" w:styleId="ptext0">
    <w:name w:val="ptext 字元"/>
    <w:link w:val="ptext"/>
    <w:rsid w:val="00F1762F"/>
    <w:rPr>
      <w:rFonts w:eastAsia="標楷體"/>
      <w:kern w:val="2"/>
      <w:sz w:val="24"/>
      <w:szCs w:val="24"/>
    </w:rPr>
  </w:style>
  <w:style w:type="paragraph" w:customStyle="1" w:styleId="nptext">
    <w:name w:val="nptext"/>
    <w:basedOn w:val="ptext"/>
    <w:link w:val="nptext0"/>
    <w:qFormat/>
    <w:rsid w:val="00DC36AC"/>
    <w:pPr>
      <w:ind w:firstLineChars="0" w:firstLine="0"/>
    </w:pPr>
  </w:style>
  <w:style w:type="character" w:customStyle="1" w:styleId="nptext0">
    <w:name w:val="nptext 字元"/>
    <w:basedOn w:val="ptext0"/>
    <w:link w:val="nptext"/>
    <w:rsid w:val="00DC36AC"/>
    <w:rPr>
      <w:rFonts w:eastAsia="標楷體"/>
      <w:kern w:val="2"/>
      <w:sz w:val="24"/>
      <w:szCs w:val="24"/>
    </w:rPr>
  </w:style>
  <w:style w:type="paragraph" w:customStyle="1" w:styleId="ptext1">
    <w:name w:val="p_text"/>
    <w:basedOn w:val="a"/>
    <w:link w:val="ptext2"/>
    <w:qFormat/>
    <w:rsid w:val="000748C2"/>
    <w:pPr>
      <w:ind w:firstLineChars="200" w:firstLine="200"/>
      <w:jc w:val="both"/>
    </w:pPr>
    <w:rPr>
      <w:rFonts w:eastAsia="標楷體"/>
      <w:color w:val="000000" w:themeColor="text1"/>
    </w:rPr>
  </w:style>
  <w:style w:type="character" w:customStyle="1" w:styleId="ptext2">
    <w:name w:val="p_text 字元"/>
    <w:basedOn w:val="a0"/>
    <w:link w:val="ptext1"/>
    <w:rsid w:val="000748C2"/>
    <w:rPr>
      <w:rFonts w:eastAsia="標楷體"/>
      <w:color w:val="000000" w:themeColor="text1"/>
      <w:kern w:val="2"/>
      <w:sz w:val="24"/>
      <w:szCs w:val="24"/>
    </w:rPr>
  </w:style>
  <w:style w:type="paragraph" w:customStyle="1" w:styleId="MDPI41tablecaption">
    <w:name w:val="MDPI_4.1_table_caption"/>
    <w:qFormat/>
    <w:rsid w:val="00931BC0"/>
    <w:pPr>
      <w:adjustRightInd w:val="0"/>
      <w:snapToGrid w:val="0"/>
      <w:spacing w:before="240" w:after="120" w:line="260" w:lineRule="atLeast"/>
      <w:ind w:left="425" w:right="425"/>
      <w:jc w:val="both"/>
    </w:pPr>
    <w:rPr>
      <w:rFonts w:ascii="Palatino Linotype" w:eastAsia="Times New Roman" w:hAnsi="Palatino Linotype" w:cstheme="minorBidi"/>
      <w:color w:val="000000"/>
      <w:sz w:val="18"/>
      <w:szCs w:val="22"/>
      <w:lang w:eastAsia="de-DE" w:bidi="en-US"/>
    </w:rPr>
  </w:style>
  <w:style w:type="paragraph" w:customStyle="1" w:styleId="MDPI39equation">
    <w:name w:val="MDPI_3.9_equation"/>
    <w:qFormat/>
    <w:rsid w:val="00C46C49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3aequationnumber">
    <w:name w:val="MDPI_3.a_equation_number"/>
    <w:qFormat/>
    <w:rsid w:val="00C46C49"/>
    <w:pPr>
      <w:spacing w:before="120" w:after="120"/>
      <w:jc w:val="right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42tablebody">
    <w:name w:val="MDPI_4.2_table_body"/>
    <w:qFormat/>
    <w:rsid w:val="00AF6D26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/>
      <w:snapToGrid w:val="0"/>
      <w:color w:val="000000"/>
      <w:lang w:eastAsia="de-DE" w:bidi="en-US"/>
    </w:rPr>
  </w:style>
  <w:style w:type="paragraph" w:styleId="af8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9">
    <w:basedOn w:val="a1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a">
    <w:basedOn w:val="a1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fb">
    <w:basedOn w:val="a1"/>
    <w:tblPr>
      <w:tblStyleRowBandSize w:val="1"/>
      <w:tblStyleColBandSize w:val="1"/>
    </w:tblPr>
  </w:style>
  <w:style w:type="table" w:customStyle="1" w:styleId="afc">
    <w:basedOn w:val="a1"/>
    <w:tblPr>
      <w:tblStyleRowBandSize w:val="1"/>
      <w:tblStyleColBandSize w:val="1"/>
    </w:tblPr>
  </w:style>
  <w:style w:type="table" w:customStyle="1" w:styleId="afd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1"/>
    <w:rsid w:val="00960D76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kwd">
    <w:name w:val="kwd"/>
    <w:basedOn w:val="a0"/>
    <w:rsid w:val="00E37337"/>
  </w:style>
  <w:style w:type="character" w:customStyle="1" w:styleId="pln">
    <w:name w:val="pln"/>
    <w:basedOn w:val="a0"/>
    <w:rsid w:val="00E37337"/>
  </w:style>
  <w:style w:type="paragraph" w:customStyle="1" w:styleId="l1">
    <w:name w:val="l1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customStyle="1" w:styleId="l2">
    <w:name w:val="l2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customStyle="1" w:styleId="com">
    <w:name w:val="com"/>
    <w:basedOn w:val="a0"/>
    <w:rsid w:val="00E37337"/>
  </w:style>
  <w:style w:type="paragraph" w:customStyle="1" w:styleId="l3">
    <w:name w:val="l3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customStyle="1" w:styleId="pun">
    <w:name w:val="pun"/>
    <w:basedOn w:val="a0"/>
    <w:rsid w:val="00E37337"/>
  </w:style>
  <w:style w:type="character" w:customStyle="1" w:styleId="str">
    <w:name w:val="str"/>
    <w:basedOn w:val="a0"/>
    <w:rsid w:val="00E37337"/>
  </w:style>
  <w:style w:type="paragraph" w:customStyle="1" w:styleId="l4">
    <w:name w:val="l4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customStyle="1" w:styleId="l5">
    <w:name w:val="l5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customStyle="1" w:styleId="l6">
    <w:name w:val="l6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customStyle="1" w:styleId="l7">
    <w:name w:val="l7"/>
    <w:basedOn w:val="a"/>
    <w:rsid w:val="00E37337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customStyle="1" w:styleId="lit">
    <w:name w:val="lit"/>
    <w:basedOn w:val="a0"/>
    <w:rsid w:val="005A4A13"/>
  </w:style>
  <w:style w:type="paragraph" w:customStyle="1" w:styleId="l8">
    <w:name w:val="l8"/>
    <w:basedOn w:val="a"/>
    <w:rsid w:val="005A4A1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paragraph" w:customStyle="1" w:styleId="l9">
    <w:name w:val="l9"/>
    <w:basedOn w:val="a"/>
    <w:rsid w:val="005A4A13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  <w:style w:type="character" w:styleId="afe">
    <w:name w:val="Unresolved Mention"/>
    <w:basedOn w:val="a0"/>
    <w:uiPriority w:val="99"/>
    <w:semiHidden/>
    <w:unhideWhenUsed/>
    <w:rsid w:val="00150DE9"/>
    <w:rPr>
      <w:color w:val="605E5C"/>
      <w:shd w:val="clear" w:color="auto" w:fill="E1DFDD"/>
    </w:rPr>
  </w:style>
  <w:style w:type="table" w:styleId="1-4">
    <w:name w:val="Grid Table 1 Light Accent 4"/>
    <w:basedOn w:val="a1"/>
    <w:uiPriority w:val="46"/>
    <w:rsid w:val="006A4EB2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6A4EB2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8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hyperlink" Target="https://zhuanlan.zhihu.com/p/38709522" TargetMode="External"/><Relationship Id="rId26" Type="http://schemas.openxmlformats.org/officeDocument/2006/relationships/hyperlink" Target="https://docs.ultralytics.com/modes/train/" TargetMode="External"/><Relationship Id="rId3" Type="http://schemas.openxmlformats.org/officeDocument/2006/relationships/styles" Target="styles.xml"/><Relationship Id="rId21" Type="http://schemas.openxmlformats.org/officeDocument/2006/relationships/hyperlink" Target="https://blog.csdn.net/weixin_45277161/article/details/131046636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hyperlink" Target="https://blog.csdn.net/MacWx/article/details/134012157" TargetMode="External"/><Relationship Id="rId25" Type="http://schemas.openxmlformats.org/officeDocument/2006/relationships/hyperlink" Target="https://www.kaggle.com/datasets/eyadamin1233/cigarettes-butts-yolov8-datase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log.csdn.net/qq_41375318/article/details/131020957" TargetMode="External"/><Relationship Id="rId20" Type="http://schemas.openxmlformats.org/officeDocument/2006/relationships/hyperlink" Target="https://www.kaggle.com/datasets/chethuhn/water-bottle-dataset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blog.csdn.net/qq_42589613/article/details/13026544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claire-chang.com/2023/08/16/yolov8%E6%A8%A1%E5%9E%8B%E8%A8%93%E7%B7%B4%E5%8F%8A%E5%85%B6%E6%8C%87%E6%A8%99%E6%84%8F%E7%BE%A9/" TargetMode="External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hyperlink" Target="https://blog.csdn.net/m0_74232237/article/details/13098591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blog.csdn.net/m0_62479378/article/details/130472736?ops_request_misc=%257B%2522request%255Fid%2522%253A%2522170390099716800188587296%2522%252C%2522scm%2522%253A%252220140713.130102334..%2522%257D&amp;request_id=170390099716800188587296&amp;biz_id=0&amp;utm_medium=distribute.pc_search_result.none-task-blog-2~all~top_positive~default-6-130472736-null-null.142%5ev99%5epc_search_result_base1&amp;utm_term=yolov8&amp;spm=1018.2226.3001.4187" TargetMode="External"/><Relationship Id="rId27" Type="http://schemas.openxmlformats.org/officeDocument/2006/relationships/hyperlink" Target="https://youtu.be/yJCUzVV1LIY?si=8ho6AqhMfxzqrZJF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ONn7doJENNdgVuB8EE/NfLdqog==">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1708</Words>
  <Characters>9741</Characters>
  <Application>Microsoft Office Word</Application>
  <DocSecurity>0</DocSecurity>
  <Lines>81</Lines>
  <Paragraphs>22</Paragraphs>
  <ScaleCrop>false</ScaleCrop>
  <Company/>
  <LinksUpToDate>false</LinksUpToDate>
  <CharactersWithSpaces>11427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sandy</dc:creator>
  <cp:keywords/>
  <cp:lastModifiedBy>威綸 黃</cp:lastModifiedBy>
  <cp:revision>217</cp:revision>
  <dcterms:created xsi:type="dcterms:W3CDTF">2023-12-29T14:01:00Z</dcterms:created>
  <dcterms:modified xsi:type="dcterms:W3CDTF">2024-01-09T15:41:00Z</dcterms:modified>
</cp:coreProperties>
</file>